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7D457" w14:textId="0C9F50BA" w:rsidR="001F6E6F" w:rsidRDefault="00924E3D" w:rsidP="001F6E6F">
      <w:pPr>
        <w:shd w:val="clear" w:color="auto" w:fill="FFFFFF"/>
        <w:spacing w:line="360" w:lineRule="auto"/>
        <w:jc w:val="center"/>
        <w:outlineLvl w:val="0"/>
        <w:rPr>
          <w:rFonts w:ascii="Times New Roman" w:eastAsia="Times New Roman" w:hAnsi="Times New Roman" w:cs="Times New Roman"/>
          <w:b/>
          <w:bCs/>
          <w:kern w:val="36"/>
          <w:sz w:val="28"/>
          <w:szCs w:val="28"/>
          <w:lang w:val="en-US" w:eastAsia="en-GB"/>
        </w:rPr>
      </w:pPr>
      <w:r w:rsidRPr="00D921F1">
        <w:rPr>
          <w:rFonts w:ascii="Times New Roman" w:eastAsia="Times New Roman" w:hAnsi="Times New Roman" w:cs="Times New Roman"/>
          <w:b/>
          <w:bCs/>
          <w:kern w:val="36"/>
          <w:sz w:val="28"/>
          <w:szCs w:val="28"/>
          <w:lang w:val="en-US" w:eastAsia="en-GB"/>
        </w:rPr>
        <w:t>Intentionality of Mind-Wandering as Reflected in Measures of Executive Control and Behavioral Variability: a TMS Study</w:t>
      </w:r>
    </w:p>
    <w:p w14:paraId="56E89BED" w14:textId="77777777" w:rsidR="001F6E6F" w:rsidRPr="00D921F1" w:rsidRDefault="001F6E6F" w:rsidP="001F6E6F">
      <w:pPr>
        <w:shd w:val="clear" w:color="auto" w:fill="FFFFFF"/>
        <w:spacing w:line="360" w:lineRule="auto"/>
        <w:outlineLvl w:val="0"/>
        <w:rPr>
          <w:rFonts w:ascii="Times New Roman" w:eastAsia="Times New Roman" w:hAnsi="Times New Roman" w:cs="Times New Roman"/>
          <w:b/>
          <w:bCs/>
          <w:kern w:val="36"/>
          <w:sz w:val="28"/>
          <w:szCs w:val="28"/>
          <w:lang w:val="en-US" w:eastAsia="en-GB"/>
        </w:rPr>
      </w:pPr>
    </w:p>
    <w:p w14:paraId="7ED8331F" w14:textId="5A0E69A7" w:rsidR="00C34ABB" w:rsidRDefault="001F6E6F" w:rsidP="005023BE">
      <w:pPr>
        <w:shd w:val="clear" w:color="auto" w:fill="FFFFFF"/>
        <w:spacing w:after="200" w:line="360" w:lineRule="auto"/>
        <w:ind w:left="-284" w:firstLine="568"/>
        <w:jc w:val="both"/>
        <w:outlineLvl w:val="0"/>
        <w:rPr>
          <w:rFonts w:ascii="Times New Roman" w:eastAsia="Times New Roman" w:hAnsi="Times New Roman" w:cs="Times New Roman"/>
          <w:b/>
          <w:bCs/>
          <w:kern w:val="36"/>
          <w:sz w:val="28"/>
          <w:szCs w:val="28"/>
          <w:lang w:val="en-US" w:eastAsia="en-GB"/>
        </w:rPr>
      </w:pPr>
      <w:r>
        <w:rPr>
          <w:rFonts w:ascii="Times New Roman" w:eastAsia="Times New Roman" w:hAnsi="Times New Roman" w:cs="Times New Roman"/>
          <w:b/>
          <w:bCs/>
          <w:kern w:val="36"/>
          <w:sz w:val="28"/>
          <w:szCs w:val="28"/>
          <w:lang w:val="en-US" w:eastAsia="en-GB"/>
        </w:rPr>
        <w:t>Declaration of Originality</w:t>
      </w:r>
    </w:p>
    <w:p w14:paraId="4F5386A8" w14:textId="7131738B" w:rsidR="00CC4FE8" w:rsidRPr="005023BE" w:rsidRDefault="00CC4FE8" w:rsidP="005023BE">
      <w:pPr>
        <w:shd w:val="clear" w:color="auto" w:fill="FFFFFF"/>
        <w:spacing w:line="360" w:lineRule="auto"/>
        <w:ind w:left="-284" w:firstLine="568"/>
        <w:jc w:val="both"/>
        <w:outlineLvl w:val="0"/>
        <w:rPr>
          <w:rFonts w:ascii="Times New Roman" w:eastAsia="Times New Roman" w:hAnsi="Times New Roman" w:cs="Times New Roman"/>
          <w:kern w:val="36"/>
          <w:lang w:val="en-US" w:eastAsia="en-GB"/>
        </w:rPr>
      </w:pPr>
      <w:r w:rsidRPr="005023BE">
        <w:rPr>
          <w:rFonts w:ascii="Times New Roman" w:eastAsia="Times New Roman" w:hAnsi="Times New Roman" w:cs="Times New Roman"/>
          <w:kern w:val="36"/>
          <w:lang w:val="en-US" w:eastAsia="en-GB"/>
        </w:rPr>
        <w:t xml:space="preserve">Up until the moment of writing of this thesis, studies on mind-wandering have used such techniques as MRI, EEG, </w:t>
      </w:r>
      <w:proofErr w:type="spellStart"/>
      <w:r w:rsidRPr="005023BE">
        <w:rPr>
          <w:rFonts w:ascii="Times New Roman" w:eastAsia="Times New Roman" w:hAnsi="Times New Roman" w:cs="Times New Roman"/>
          <w:kern w:val="36"/>
          <w:lang w:val="en-US" w:eastAsia="en-GB"/>
        </w:rPr>
        <w:t>tDCS</w:t>
      </w:r>
      <w:proofErr w:type="spellEnd"/>
      <w:r w:rsidRPr="005023BE">
        <w:rPr>
          <w:rFonts w:ascii="Times New Roman" w:eastAsia="Times New Roman" w:hAnsi="Times New Roman" w:cs="Times New Roman"/>
          <w:kern w:val="36"/>
          <w:lang w:val="en-US" w:eastAsia="en-GB"/>
        </w:rPr>
        <w:t xml:space="preserve"> and </w:t>
      </w:r>
      <w:proofErr w:type="spellStart"/>
      <w:r w:rsidRPr="005023BE">
        <w:rPr>
          <w:rFonts w:ascii="Times New Roman" w:eastAsia="Times New Roman" w:hAnsi="Times New Roman" w:cs="Times New Roman"/>
          <w:kern w:val="36"/>
          <w:lang w:val="en-US" w:eastAsia="en-GB"/>
        </w:rPr>
        <w:t>tACS</w:t>
      </w:r>
      <w:proofErr w:type="spellEnd"/>
      <w:r w:rsidRPr="005023BE">
        <w:rPr>
          <w:rFonts w:ascii="Times New Roman" w:eastAsia="Times New Roman" w:hAnsi="Times New Roman" w:cs="Times New Roman"/>
          <w:kern w:val="36"/>
          <w:lang w:val="en-US" w:eastAsia="en-GB"/>
        </w:rPr>
        <w:t xml:space="preserve">. However, there has been yet no attempt to manipulate mind-wandering causally via TMS. </w:t>
      </w:r>
      <w:r w:rsidR="000343DE" w:rsidRPr="005023BE">
        <w:rPr>
          <w:rFonts w:ascii="Times New Roman" w:eastAsia="Times New Roman" w:hAnsi="Times New Roman" w:cs="Times New Roman"/>
          <w:kern w:val="36"/>
          <w:lang w:val="en-US" w:eastAsia="en-GB"/>
        </w:rPr>
        <w:t xml:space="preserve">Upon having collected the data of eight subjects, we recognize the potential reasons for such a gap in the literature, most of which we deem germane to the intrinsic complexity of the design needed for a TMS-EEG experiment involving a behavioral task. This study is unique in a number of ways. Firstly, we designed an </w:t>
      </w:r>
      <w:r w:rsidR="000343DE" w:rsidRPr="005023BE">
        <w:rPr>
          <w:rFonts w:ascii="Times New Roman" w:eastAsia="Times New Roman" w:hAnsi="Times New Roman" w:cs="Times New Roman"/>
          <w:i/>
          <w:iCs/>
          <w:kern w:val="36"/>
          <w:lang w:val="en-US" w:eastAsia="en-GB"/>
        </w:rPr>
        <w:t>online</w:t>
      </w:r>
      <w:r w:rsidR="000343DE" w:rsidRPr="005023BE">
        <w:rPr>
          <w:rFonts w:ascii="Times New Roman" w:eastAsia="Times New Roman" w:hAnsi="Times New Roman" w:cs="Times New Roman"/>
          <w:kern w:val="36"/>
          <w:lang w:val="en-US" w:eastAsia="en-GB"/>
        </w:rPr>
        <w:t xml:space="preserve"> rhythmic TMS-EEG experiment which is completed in two visit</w:t>
      </w:r>
      <w:r w:rsidR="00FD4D9B" w:rsidRPr="005023BE">
        <w:rPr>
          <w:rFonts w:ascii="Times New Roman" w:eastAsia="Times New Roman" w:hAnsi="Times New Roman" w:cs="Times New Roman"/>
          <w:kern w:val="36"/>
          <w:lang w:val="en-US" w:eastAsia="en-GB"/>
        </w:rPr>
        <w:t>s</w:t>
      </w:r>
      <w:r w:rsidR="000343DE" w:rsidRPr="005023BE">
        <w:rPr>
          <w:rFonts w:ascii="Times New Roman" w:eastAsia="Times New Roman" w:hAnsi="Times New Roman" w:cs="Times New Roman"/>
          <w:kern w:val="36"/>
          <w:lang w:val="en-US" w:eastAsia="en-GB"/>
        </w:rPr>
        <w:t xml:space="preserve">. Secondly, for every subject, one of the key TMS parameters – theta frequency – was </w:t>
      </w:r>
      <w:r w:rsidR="00FD4D9B" w:rsidRPr="005023BE">
        <w:rPr>
          <w:rFonts w:ascii="Times New Roman" w:eastAsia="Times New Roman" w:hAnsi="Times New Roman" w:cs="Times New Roman"/>
          <w:kern w:val="36"/>
          <w:lang w:val="en-US" w:eastAsia="en-GB"/>
        </w:rPr>
        <w:t>extracted from a resting state EEG recording obtained prior to the experiment. Thirdly, the subjects were exposed to five conditions in total, four of which are control conditions for active rhythmic TMS. To our knowledge, no existing study on mind-wandering features all said degrees of complexity.</w:t>
      </w:r>
    </w:p>
    <w:p w14:paraId="4CF83BD7" w14:textId="2298C6C6" w:rsidR="001F6E6F" w:rsidRDefault="001F6E6F" w:rsidP="005023BE">
      <w:pPr>
        <w:shd w:val="clear" w:color="auto" w:fill="FFFFFF"/>
        <w:spacing w:before="200" w:after="200" w:line="360" w:lineRule="auto"/>
        <w:ind w:firstLine="284"/>
        <w:outlineLvl w:val="0"/>
        <w:rPr>
          <w:rFonts w:ascii="Times New Roman" w:eastAsia="Times New Roman" w:hAnsi="Times New Roman" w:cs="Times New Roman"/>
          <w:b/>
          <w:bCs/>
          <w:kern w:val="36"/>
          <w:sz w:val="28"/>
          <w:szCs w:val="28"/>
          <w:lang w:val="en-US" w:eastAsia="en-GB"/>
        </w:rPr>
      </w:pPr>
      <w:r>
        <w:rPr>
          <w:rFonts w:ascii="Times New Roman" w:eastAsia="Times New Roman" w:hAnsi="Times New Roman" w:cs="Times New Roman"/>
          <w:b/>
          <w:bCs/>
          <w:kern w:val="36"/>
          <w:sz w:val="28"/>
          <w:szCs w:val="28"/>
          <w:lang w:val="en-US" w:eastAsia="en-GB"/>
        </w:rPr>
        <w:t>Declaration of Contribution</w:t>
      </w:r>
    </w:p>
    <w:p w14:paraId="754077E9" w14:textId="451AC9D1" w:rsidR="00DA47D7" w:rsidRPr="00DA47D7" w:rsidRDefault="00DA47D7" w:rsidP="005023BE">
      <w:pPr>
        <w:pBdr>
          <w:top w:val="nil"/>
          <w:left w:val="nil"/>
          <w:bottom w:val="nil"/>
          <w:right w:val="nil"/>
          <w:between w:val="nil"/>
        </w:pBdr>
        <w:spacing w:line="360" w:lineRule="auto"/>
        <w:ind w:left="-284" w:right="-330" w:firstLine="568"/>
        <w:jc w:val="both"/>
        <w:rPr>
          <w:rFonts w:ascii="Times New Roman" w:hAnsi="Times New Roman" w:cs="Times New Roman"/>
          <w:bCs/>
        </w:rPr>
      </w:pPr>
      <w:r w:rsidRPr="00DA47D7">
        <w:rPr>
          <w:rFonts w:ascii="Times New Roman" w:hAnsi="Times New Roman" w:cs="Times New Roman"/>
          <w:bCs/>
        </w:rPr>
        <w:t>The study will be carried out by myself (VS)</w:t>
      </w:r>
      <w:r w:rsidR="001E3806">
        <w:rPr>
          <w:rFonts w:ascii="Times New Roman" w:hAnsi="Times New Roman" w:cs="Times New Roman"/>
          <w:bCs/>
          <w:lang w:val="en-US"/>
        </w:rPr>
        <w:t>,</w:t>
      </w:r>
      <w:r w:rsidRPr="00DA47D7">
        <w:rPr>
          <w:rFonts w:ascii="Times New Roman" w:hAnsi="Times New Roman" w:cs="Times New Roman"/>
          <w:bCs/>
        </w:rPr>
        <w:t xml:space="preserve"> Dr. Adrien Martel (AM), and Dr. Antoni Valero-Cabré (AVC). The task was initially designed and programmed by </w:t>
      </w:r>
      <w:r w:rsidRPr="00DA47D7">
        <w:rPr>
          <w:rFonts w:ascii="Times New Roman" w:hAnsi="Times New Roman" w:cs="Times New Roman"/>
          <w:bCs/>
        </w:rPr>
        <w:fldChar w:fldCharType="begin" w:fldLock="1"/>
      </w:r>
      <w:r w:rsidRPr="00DA47D7">
        <w:rPr>
          <w:rFonts w:ascii="Times New Roman" w:hAnsi="Times New Roman" w:cs="Times New Roman"/>
          <w:bCs/>
        </w:rPr>
        <w:instrText>ADDIN paperpile_citation &lt;clusterId&gt;T228G575C966U447&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Pr="00DA47D7">
        <w:rPr>
          <w:rFonts w:ascii="Times New Roman" w:hAnsi="Times New Roman" w:cs="Times New Roman"/>
          <w:bCs/>
        </w:rPr>
        <w:fldChar w:fldCharType="separate"/>
      </w:r>
      <w:r w:rsidRPr="00DA47D7">
        <w:rPr>
          <w:rFonts w:ascii="Times New Roman" w:hAnsi="Times New Roman" w:cs="Times New Roman"/>
          <w:bCs/>
          <w:noProof/>
        </w:rPr>
        <w:t>Boayue et al. (2021)</w:t>
      </w:r>
      <w:r w:rsidRPr="00DA47D7">
        <w:rPr>
          <w:rFonts w:ascii="Times New Roman" w:hAnsi="Times New Roman" w:cs="Times New Roman"/>
          <w:bCs/>
        </w:rPr>
        <w:fldChar w:fldCharType="end"/>
      </w:r>
      <w:r w:rsidRPr="00DA47D7">
        <w:rPr>
          <w:rFonts w:ascii="Times New Roman" w:hAnsi="Times New Roman" w:cs="Times New Roman"/>
          <w:bCs/>
        </w:rPr>
        <w:t xml:space="preserve">. I further adapted the task to the needs of the present study by embedding TMS and EEG triggers. </w:t>
      </w:r>
      <w:r w:rsidR="005023BE">
        <w:rPr>
          <w:rFonts w:ascii="Times New Roman" w:hAnsi="Times New Roman" w:cs="Times New Roman"/>
          <w:bCs/>
          <w:lang w:val="en-US"/>
        </w:rPr>
        <w:t xml:space="preserve">Contributions were </w:t>
      </w:r>
      <w:r w:rsidRPr="00DA47D7">
        <w:rPr>
          <w:rFonts w:ascii="Times New Roman" w:hAnsi="Times New Roman" w:cs="Times New Roman"/>
          <w:bCs/>
        </w:rPr>
        <w:t>distributed as follows:</w:t>
      </w:r>
    </w:p>
    <w:p w14:paraId="45450E2B" w14:textId="46ADFD5F" w:rsidR="00DA47D7" w:rsidRPr="00DA47D7" w:rsidRDefault="001E3806"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Pr>
          <w:rFonts w:ascii="Times New Roman" w:hAnsi="Times New Roman" w:cs="Times New Roman"/>
          <w:iCs/>
          <w:lang w:val="en-US"/>
        </w:rPr>
        <w:t>Definition of research question</w:t>
      </w:r>
      <w:r w:rsidR="00DA47D7" w:rsidRPr="00DA47D7">
        <w:rPr>
          <w:rFonts w:ascii="Times New Roman" w:hAnsi="Times New Roman" w:cs="Times New Roman"/>
          <w:iCs/>
        </w:rPr>
        <w:t>: AM,</w:t>
      </w:r>
      <w:r>
        <w:rPr>
          <w:rFonts w:ascii="Times New Roman" w:hAnsi="Times New Roman" w:cs="Times New Roman"/>
          <w:iCs/>
          <w:lang w:val="en-US"/>
        </w:rPr>
        <w:t xml:space="preserve"> VS,</w:t>
      </w:r>
      <w:r w:rsidR="00DA47D7" w:rsidRPr="00DA47D7">
        <w:rPr>
          <w:rFonts w:ascii="Times New Roman" w:hAnsi="Times New Roman" w:cs="Times New Roman"/>
          <w:iCs/>
        </w:rPr>
        <w:t xml:space="preserve"> AVC</w:t>
      </w:r>
    </w:p>
    <w:p w14:paraId="053D7073" w14:textId="67DB4223" w:rsidR="00DA47D7" w:rsidRDefault="00DA47D7"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sidRPr="00DA47D7">
        <w:rPr>
          <w:rFonts w:ascii="Times New Roman" w:hAnsi="Times New Roman" w:cs="Times New Roman"/>
          <w:iCs/>
        </w:rPr>
        <w:t xml:space="preserve">Methodological design: </w:t>
      </w:r>
      <w:r w:rsidR="001E3806">
        <w:rPr>
          <w:rFonts w:ascii="Times New Roman" w:hAnsi="Times New Roman" w:cs="Times New Roman"/>
          <w:iCs/>
          <w:lang w:val="en-US"/>
        </w:rPr>
        <w:t xml:space="preserve">VS, </w:t>
      </w:r>
      <w:r w:rsidRPr="00DA47D7">
        <w:rPr>
          <w:rFonts w:ascii="Times New Roman" w:hAnsi="Times New Roman" w:cs="Times New Roman"/>
          <w:iCs/>
        </w:rPr>
        <w:t>AM, AVC</w:t>
      </w:r>
    </w:p>
    <w:p w14:paraId="32C52014" w14:textId="39B55ACA" w:rsidR="001E3806" w:rsidRPr="00DA47D7" w:rsidRDefault="001E3806"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Pr>
          <w:rFonts w:ascii="Times New Roman" w:hAnsi="Times New Roman" w:cs="Times New Roman"/>
          <w:iCs/>
          <w:lang w:val="en-US"/>
        </w:rPr>
        <w:t>Programming &amp; technical implementation: VS</w:t>
      </w:r>
    </w:p>
    <w:p w14:paraId="210FA3AD" w14:textId="6A549D0E" w:rsidR="00DA47D7" w:rsidRDefault="00DA47D7"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sidRPr="00DA47D7">
        <w:rPr>
          <w:rFonts w:ascii="Times New Roman" w:hAnsi="Times New Roman" w:cs="Times New Roman"/>
          <w:iCs/>
        </w:rPr>
        <w:t>Literature review: VS</w:t>
      </w:r>
    </w:p>
    <w:p w14:paraId="4B1A0AC3" w14:textId="255B2E73" w:rsidR="001E3806" w:rsidRPr="00DA47D7" w:rsidRDefault="001E3806"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Pr>
          <w:rFonts w:ascii="Times New Roman" w:hAnsi="Times New Roman" w:cs="Times New Roman"/>
          <w:iCs/>
          <w:lang w:val="en-US"/>
        </w:rPr>
        <w:t>Subject recruitment: VS</w:t>
      </w:r>
    </w:p>
    <w:p w14:paraId="7006EAA7" w14:textId="17726D03" w:rsidR="00DA47D7" w:rsidRPr="00DA47D7" w:rsidRDefault="00DA47D7"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sidRPr="00DA47D7">
        <w:rPr>
          <w:rFonts w:ascii="Times New Roman" w:hAnsi="Times New Roman" w:cs="Times New Roman"/>
          <w:iCs/>
        </w:rPr>
        <w:t>Experimental work: VS,</w:t>
      </w:r>
      <w:r w:rsidR="001E3806">
        <w:rPr>
          <w:rFonts w:ascii="Times New Roman" w:hAnsi="Times New Roman" w:cs="Times New Roman"/>
          <w:iCs/>
          <w:lang w:val="en-US"/>
        </w:rPr>
        <w:t xml:space="preserve"> AVC</w:t>
      </w:r>
    </w:p>
    <w:p w14:paraId="5464FB75" w14:textId="77777777" w:rsidR="00DA47D7" w:rsidRPr="00DA47D7" w:rsidRDefault="00DA47D7"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sidRPr="00DA47D7">
        <w:rPr>
          <w:rFonts w:ascii="Times New Roman" w:hAnsi="Times New Roman" w:cs="Times New Roman"/>
          <w:iCs/>
        </w:rPr>
        <w:t>Data analysis: VS</w:t>
      </w:r>
    </w:p>
    <w:p w14:paraId="410F9BD5" w14:textId="77777777" w:rsidR="00DA47D7" w:rsidRPr="00DA47D7" w:rsidRDefault="00DA47D7"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sidRPr="00DA47D7">
        <w:rPr>
          <w:rFonts w:ascii="Times New Roman" w:hAnsi="Times New Roman" w:cs="Times New Roman"/>
          <w:iCs/>
        </w:rPr>
        <w:t>Writing: VS</w:t>
      </w:r>
      <w:bookmarkStart w:id="0" w:name="_f2usuvsfha7k" w:colFirst="0" w:colLast="0"/>
      <w:bookmarkEnd w:id="0"/>
    </w:p>
    <w:p w14:paraId="0EDA1C8A" w14:textId="66D73D39" w:rsidR="00DA47D7" w:rsidRPr="00DA47D7" w:rsidRDefault="00DA47D7"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sidRPr="00DA47D7">
        <w:rPr>
          <w:rFonts w:ascii="Times New Roman" w:hAnsi="Times New Roman" w:cs="Times New Roman"/>
          <w:iCs/>
        </w:rPr>
        <w:t xml:space="preserve">Feedback on draft: </w:t>
      </w:r>
      <w:r w:rsidR="001E3806">
        <w:rPr>
          <w:rFonts w:ascii="Times New Roman" w:hAnsi="Times New Roman" w:cs="Times New Roman"/>
          <w:iCs/>
          <w:lang w:val="en-US"/>
        </w:rPr>
        <w:t>AVC, AM</w:t>
      </w:r>
    </w:p>
    <w:p w14:paraId="60858BA9" w14:textId="146F972C" w:rsidR="00DA47D7" w:rsidRDefault="00DA47D7" w:rsidP="005023BE">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sidRPr="00DA47D7">
        <w:rPr>
          <w:rFonts w:ascii="Times New Roman" w:hAnsi="Times New Roman" w:cs="Times New Roman"/>
          <w:iCs/>
        </w:rPr>
        <w:t>Study supervision: AVC, AM</w:t>
      </w:r>
    </w:p>
    <w:p w14:paraId="7193D031" w14:textId="150AA8C5" w:rsidR="001F6E6F" w:rsidRPr="000779CA" w:rsidRDefault="000779CA" w:rsidP="000779CA">
      <w:pPr>
        <w:pStyle w:val="ListParagraph"/>
        <w:numPr>
          <w:ilvl w:val="0"/>
          <w:numId w:val="6"/>
        </w:numPr>
        <w:pBdr>
          <w:top w:val="nil"/>
          <w:left w:val="nil"/>
          <w:bottom w:val="nil"/>
          <w:right w:val="nil"/>
          <w:between w:val="nil"/>
        </w:pBdr>
        <w:spacing w:line="360" w:lineRule="auto"/>
        <w:ind w:right="-330"/>
        <w:jc w:val="both"/>
        <w:rPr>
          <w:rFonts w:ascii="Times New Roman" w:hAnsi="Times New Roman" w:cs="Times New Roman"/>
          <w:iCs/>
        </w:rPr>
      </w:pPr>
      <w:r>
        <w:rPr>
          <w:rFonts w:ascii="Times New Roman" w:hAnsi="Times New Roman" w:cs="Times New Roman"/>
          <w:iCs/>
          <w:lang w:val="en-US"/>
        </w:rPr>
        <w:t>T1 MRI preprocessing: VS</w:t>
      </w:r>
    </w:p>
    <w:p w14:paraId="2BE3B8B5" w14:textId="10ED3014" w:rsidR="00924E3D" w:rsidRPr="00D921F1" w:rsidRDefault="001F6E6F" w:rsidP="005023BE">
      <w:pPr>
        <w:shd w:val="clear" w:color="auto" w:fill="FFFFFF"/>
        <w:spacing w:line="360" w:lineRule="auto"/>
        <w:ind w:firstLine="284"/>
        <w:outlineLvl w:val="0"/>
        <w:rPr>
          <w:rFonts w:ascii="Times New Roman" w:eastAsia="Times New Roman" w:hAnsi="Times New Roman" w:cs="Times New Roman"/>
          <w:b/>
          <w:bCs/>
          <w:kern w:val="36"/>
          <w:sz w:val="28"/>
          <w:szCs w:val="28"/>
          <w:lang w:val="en-US" w:eastAsia="en-GB"/>
        </w:rPr>
      </w:pPr>
      <w:r>
        <w:rPr>
          <w:rFonts w:ascii="Times New Roman" w:eastAsia="Times New Roman" w:hAnsi="Times New Roman" w:cs="Times New Roman"/>
          <w:b/>
          <w:bCs/>
          <w:kern w:val="36"/>
          <w:sz w:val="28"/>
          <w:szCs w:val="28"/>
          <w:lang w:val="en-US" w:eastAsia="en-GB"/>
        </w:rPr>
        <w:lastRenderedPageBreak/>
        <w:t>Pre-registration</w:t>
      </w:r>
    </w:p>
    <w:p w14:paraId="66A7E945" w14:textId="77777777" w:rsidR="00924E3D" w:rsidRPr="00D921F1" w:rsidRDefault="00924E3D" w:rsidP="00924E3D">
      <w:pPr>
        <w:shd w:val="clear" w:color="auto" w:fill="FFFFFF"/>
        <w:spacing w:line="360" w:lineRule="auto"/>
        <w:ind w:left="-284" w:firstLine="568"/>
        <w:outlineLvl w:val="0"/>
        <w:rPr>
          <w:rFonts w:ascii="Times New Roman" w:eastAsia="Times New Roman" w:hAnsi="Times New Roman" w:cs="Times New Roman"/>
          <w:b/>
          <w:bCs/>
          <w:kern w:val="36"/>
          <w:sz w:val="28"/>
          <w:szCs w:val="28"/>
          <w:lang w:val="en-US" w:eastAsia="en-GB"/>
        </w:rPr>
      </w:pPr>
    </w:p>
    <w:p w14:paraId="30D4DE42" w14:textId="08AF9CEC" w:rsidR="00050831" w:rsidRPr="00D921F1" w:rsidRDefault="00924E3D" w:rsidP="00924E3D">
      <w:pPr>
        <w:pStyle w:val="ListParagraph"/>
        <w:numPr>
          <w:ilvl w:val="0"/>
          <w:numId w:val="1"/>
        </w:numPr>
        <w:ind w:left="567" w:hanging="283"/>
        <w:rPr>
          <w:rFonts w:ascii="Times New Roman" w:hAnsi="Times New Roman" w:cs="Times New Roman"/>
          <w:b/>
          <w:bCs/>
          <w:sz w:val="28"/>
          <w:szCs w:val="28"/>
          <w:lang w:val="en-US"/>
        </w:rPr>
      </w:pPr>
      <w:r w:rsidRPr="00D921F1">
        <w:rPr>
          <w:rFonts w:ascii="Times New Roman" w:hAnsi="Times New Roman" w:cs="Times New Roman"/>
          <w:b/>
          <w:bCs/>
          <w:sz w:val="28"/>
          <w:szCs w:val="28"/>
          <w:lang w:val="en-US"/>
        </w:rPr>
        <w:t>Introduction</w:t>
      </w:r>
    </w:p>
    <w:p w14:paraId="5423BF62" w14:textId="7A71EE89" w:rsidR="00924E3D" w:rsidRPr="00D921F1" w:rsidRDefault="00924E3D" w:rsidP="00924E3D">
      <w:pPr>
        <w:pStyle w:val="ListParagraph"/>
        <w:ind w:left="567"/>
        <w:rPr>
          <w:rFonts w:ascii="Times New Roman" w:hAnsi="Times New Roman" w:cs="Times New Roman"/>
          <w:b/>
          <w:bCs/>
          <w:lang w:val="en-US"/>
        </w:rPr>
      </w:pPr>
    </w:p>
    <w:p w14:paraId="14025E6D" w14:textId="64BABAB3" w:rsidR="00765E52" w:rsidRPr="00D921F1" w:rsidRDefault="00765E52" w:rsidP="00765E52">
      <w:pPr>
        <w:pBdr>
          <w:top w:val="nil"/>
          <w:left w:val="nil"/>
          <w:bottom w:val="nil"/>
          <w:right w:val="nil"/>
          <w:between w:val="nil"/>
        </w:pBdr>
        <w:spacing w:line="360" w:lineRule="auto"/>
        <w:ind w:left="-284" w:right="-330" w:firstLine="568"/>
        <w:jc w:val="both"/>
        <w:rPr>
          <w:rFonts w:ascii="Times New Roman" w:hAnsi="Times New Roman" w:cs="Times New Roman"/>
          <w:lang w:val="en-US"/>
        </w:rPr>
      </w:pPr>
      <w:r w:rsidRPr="00D921F1">
        <w:rPr>
          <w:rFonts w:ascii="Times New Roman" w:hAnsi="Times New Roman" w:cs="Times New Roman"/>
          <w:bCs/>
          <w:lang w:val="en-US"/>
        </w:rPr>
        <w:t xml:space="preserve">Humans spend a substantial </w:t>
      </w:r>
      <w:r w:rsidRPr="00D921F1">
        <w:rPr>
          <w:rFonts w:ascii="Times New Roman" w:hAnsi="Times New Roman" w:cs="Times New Roman"/>
          <w:lang w:val="en-US"/>
        </w:rPr>
        <w:t xml:space="preserve">amount </w:t>
      </w:r>
      <w:r w:rsidRPr="00D921F1">
        <w:rPr>
          <w:rFonts w:ascii="Times New Roman" w:hAnsi="Times New Roman" w:cs="Times New Roman"/>
          <w:bCs/>
          <w:lang w:val="en-US"/>
        </w:rPr>
        <w:t xml:space="preserve">of their </w:t>
      </w:r>
      <w:r w:rsidRPr="00D921F1">
        <w:rPr>
          <w:rFonts w:ascii="Times New Roman" w:hAnsi="Times New Roman" w:cs="Times New Roman"/>
          <w:lang w:val="en-US"/>
        </w:rPr>
        <w:t xml:space="preserve">waking </w:t>
      </w:r>
      <w:r w:rsidRPr="00D921F1">
        <w:rPr>
          <w:rFonts w:ascii="Times New Roman" w:hAnsi="Times New Roman" w:cs="Times New Roman"/>
          <w:bCs/>
          <w:lang w:val="en-US"/>
        </w:rPr>
        <w:t xml:space="preserve">lives engaged in </w:t>
      </w:r>
      <w:r w:rsidRPr="00D921F1">
        <w:rPr>
          <w:rFonts w:ascii="Times New Roman" w:hAnsi="Times New Roman" w:cs="Times New Roman"/>
          <w:lang w:val="en-US"/>
        </w:rPr>
        <w:t xml:space="preserve">spontaneous, self-generated thoughts that are decoupled from an ongoing activity or the current surroundings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P453W411S881P585&lt;/clusterId&gt;&lt;metadata&gt;&lt;citation&gt;&lt;id&gt;026bf0bc-c5db-494c-ab98-182419d4944f&lt;/id&gt;&lt;/citation&gt;&lt;citation&gt;&lt;id&gt;d7c496e8-9340-4561-8422-1b922cdd9f40&lt;/id&gt;&lt;/citation&gt;&lt;/metadata&gt;&lt;data&gt;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&lt;/data&gt; \* MERGEFORMAT</w:instrText>
      </w:r>
      <w:r w:rsidRPr="00D921F1">
        <w:rPr>
          <w:rFonts w:ascii="Times New Roman" w:hAnsi="Times New Roman" w:cs="Times New Roman"/>
          <w:lang w:val="en-US"/>
        </w:rPr>
        <w:fldChar w:fldCharType="separate"/>
      </w:r>
      <w:r w:rsidR="00740248">
        <w:rPr>
          <w:rFonts w:ascii="Times New Roman" w:hAnsi="Times New Roman" w:cs="Times New Roman"/>
          <w:noProof/>
          <w:lang w:val="en-US"/>
        </w:rPr>
        <w:t>(Killingsworth &amp; Gilbert, 2010; Seli et al., 2018)</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This mental phenomenon has been studied under the umbrella term of “mind-wandering” (MW)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V319J486Y176D771&lt;/clusterId&gt;&lt;metadata&gt;&lt;citation&gt;&lt;id&gt;b4d6c986-1e19-46ec-925c-bec607c77288&lt;/id&gt;&lt;/citation&gt;&lt;citation&gt;&lt;id&gt;026bf0bc-c5db-494c-ab98-182419d4944f&lt;/id&gt;&lt;/citation&gt;&lt;citation&gt;&lt;id&gt;2e19a700-bfa1-40c8-9821-41e917895452&lt;/id&gt;&lt;/citation&gt;&lt;/metadata&gt;&lt;data&gt;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&lt;/data&gt; \* MERGEFORMAT</w:instrText>
      </w:r>
      <w:r w:rsidRPr="00D921F1">
        <w:rPr>
          <w:rFonts w:ascii="Times New Roman" w:hAnsi="Times New Roman" w:cs="Times New Roman"/>
          <w:lang w:val="en-US"/>
        </w:rPr>
        <w:fldChar w:fldCharType="separate"/>
      </w:r>
      <w:r w:rsidRPr="00D921F1">
        <w:rPr>
          <w:rFonts w:ascii="Times New Roman" w:hAnsi="Times New Roman" w:cs="Times New Roman"/>
          <w:noProof/>
          <w:lang w:val="en-US"/>
        </w:rPr>
        <w:t>(Kane et al., 2007; Killingsworth &amp; Gilbert, 2010; Klinger &amp; Cox, 1987)</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Over the past two decades, cognitive neuroscientists have increasingly gained interest in elucidating the basic neurocognitive mechanisms and physiological underpinnings of MW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J221W271S862Q382&lt;/clusterId&gt;&lt;metadata&gt;&lt;citation&gt;&lt;id&gt;ec53d514-12d3-4e88-bb7d-e884b6b709eb&lt;/id&gt;&lt;/citation&gt;&lt;/metadata&gt;&lt;data&gt;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&lt;/data&gt; \* MERGEFORMAT</w:instrText>
      </w:r>
      <w:r w:rsidRPr="00D921F1">
        <w:rPr>
          <w:rFonts w:ascii="Times New Roman" w:hAnsi="Times New Roman" w:cs="Times New Roman"/>
          <w:lang w:val="en-US"/>
        </w:rPr>
        <w:fldChar w:fldCharType="separate"/>
      </w:r>
      <w:r w:rsidRPr="00D921F1">
        <w:rPr>
          <w:rFonts w:ascii="Times New Roman" w:hAnsi="Times New Roman" w:cs="Times New Roman"/>
          <w:noProof/>
          <w:lang w:val="en-US"/>
        </w:rPr>
        <w:t>(Callard et al., 2013)</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Interestingly, whilst MW has been associated with future planning and creative problem-solving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B935P385E675J396&lt;/clusterId&gt;&lt;metadata&gt;&lt;citation&gt;&lt;id&gt;476b3641-4b0c-4c69-b66b-3c4feaeafe57&lt;/id&gt;&lt;/citation&gt;&lt;/metadata&gt;&lt;data&gt;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&lt;/data&gt; \* MERGEFORMAT</w:instrText>
      </w:r>
      <w:r w:rsidRPr="00D921F1">
        <w:rPr>
          <w:rFonts w:ascii="Times New Roman" w:hAnsi="Times New Roman" w:cs="Times New Roman"/>
          <w:lang w:val="en-US"/>
        </w:rPr>
        <w:fldChar w:fldCharType="separate"/>
      </w:r>
      <w:r w:rsidRPr="00D921F1">
        <w:rPr>
          <w:rFonts w:ascii="Times New Roman" w:hAnsi="Times New Roman" w:cs="Times New Roman"/>
          <w:noProof/>
          <w:lang w:val="en-US"/>
        </w:rPr>
        <w:t>(Mooneyham &amp; Schooler, 2013)</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it has also been shown to interfere with task performance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R297F255U635R358&lt;/clusterId&gt;&lt;metadata&gt;&lt;citation&gt;&lt;id&gt;0b933acf-fa36-4d2c-8919-4df6e60d8fda&lt;/id&gt;&lt;/citation&gt;&lt;/metadata&gt;&lt;data&gt;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&lt;/data&gt; \* MERGEFORMAT</w:instrText>
      </w:r>
      <w:r w:rsidRPr="00D921F1">
        <w:rPr>
          <w:rFonts w:ascii="Times New Roman" w:hAnsi="Times New Roman" w:cs="Times New Roman"/>
          <w:lang w:val="en-US"/>
        </w:rPr>
        <w:fldChar w:fldCharType="separate"/>
      </w:r>
      <w:r w:rsidRPr="00D921F1">
        <w:rPr>
          <w:rFonts w:ascii="Times New Roman" w:hAnsi="Times New Roman" w:cs="Times New Roman"/>
          <w:noProof/>
          <w:lang w:val="en-US"/>
        </w:rPr>
        <w:t>(Smallwood &amp; Schooler, 2015)</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and negatively impact emotional well-being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S565G622V913Z626&lt;/clusterId&gt;&lt;metadata&gt;&lt;citation&gt;&lt;id&gt;fa8ad3d0-320d-4abf-ada0-39bc1ae17672&lt;/id&gt;&lt;/citation&gt;&lt;/metadata&gt;&lt;data&gt;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&lt;/data&gt; \* MERGEFORMAT</w:instrText>
      </w:r>
      <w:r w:rsidRPr="00D921F1">
        <w:rPr>
          <w:rFonts w:ascii="Times New Roman" w:hAnsi="Times New Roman" w:cs="Times New Roman"/>
          <w:lang w:val="en-US"/>
        </w:rPr>
        <w:fldChar w:fldCharType="separate"/>
      </w:r>
      <w:r w:rsidRPr="00D921F1">
        <w:rPr>
          <w:rFonts w:ascii="Times New Roman" w:hAnsi="Times New Roman" w:cs="Times New Roman"/>
          <w:noProof/>
          <w:lang w:val="en-US"/>
        </w:rPr>
        <w:t>(Hoffmann et al., 2016)</w:t>
      </w:r>
      <w:r w:rsidRPr="00D921F1">
        <w:rPr>
          <w:rFonts w:ascii="Times New Roman" w:hAnsi="Times New Roman" w:cs="Times New Roman"/>
          <w:lang w:val="en-US"/>
        </w:rPr>
        <w:fldChar w:fldCharType="end"/>
      </w:r>
      <w:r w:rsidRPr="00D921F1">
        <w:rPr>
          <w:rFonts w:ascii="Times New Roman" w:hAnsi="Times New Roman" w:cs="Times New Roman"/>
          <w:lang w:val="en-US"/>
        </w:rPr>
        <w:t>.</w:t>
      </w:r>
    </w:p>
    <w:p w14:paraId="39ED434E" w14:textId="779B1EBE" w:rsidR="00765E52" w:rsidRPr="00D921F1" w:rsidRDefault="00765E52" w:rsidP="00765E52">
      <w:pPr>
        <w:pBdr>
          <w:top w:val="nil"/>
          <w:left w:val="nil"/>
          <w:bottom w:val="nil"/>
          <w:right w:val="nil"/>
          <w:between w:val="nil"/>
        </w:pBdr>
        <w:spacing w:line="360" w:lineRule="auto"/>
        <w:ind w:left="-284" w:right="-330" w:firstLine="568"/>
        <w:jc w:val="both"/>
        <w:rPr>
          <w:rFonts w:ascii="Times New Roman" w:hAnsi="Times New Roman" w:cs="Times New Roman"/>
          <w:lang w:val="en-US"/>
        </w:rPr>
      </w:pPr>
      <w:r>
        <w:rPr>
          <w:rFonts w:ascii="Times New Roman" w:hAnsi="Times New Roman" w:cs="Times New Roman"/>
          <w:lang w:val="en-US"/>
        </w:rPr>
        <w:t xml:space="preserve">It has been argued that MW, when detrimental to task performance, is the result of disruption of executive control </w:t>
      </w:r>
      <w:r w:rsidRPr="00D921F1">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L638Z985O376S199&lt;/clusterId&gt;&lt;metadata&gt;&lt;citation&gt;&lt;id&gt;1e15ba3d-a2c5-49af-8288-6f3bbefc2930&lt;/id&gt;&lt;/citation&gt;&lt;citation&gt;&lt;id&gt;b8a2a989-27de-4b0f-85fd-8202fc2c23b6&lt;/id&gt;&lt;/citation&gt;&lt;/metadata&gt;&lt;data&gt;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&lt;/data&gt; \* MERGEFORMAT</w:instrText>
      </w:r>
      <w:r w:rsidRPr="00D921F1">
        <w:rPr>
          <w:rFonts w:ascii="Times New Roman" w:hAnsi="Times New Roman" w:cs="Times New Roman"/>
          <w:lang w:val="en-US"/>
        </w:rPr>
        <w:fldChar w:fldCharType="separate"/>
      </w:r>
      <w:r>
        <w:rPr>
          <w:rFonts w:ascii="Times New Roman" w:hAnsi="Times New Roman" w:cs="Times New Roman"/>
          <w:noProof/>
          <w:lang w:val="en-US"/>
        </w:rPr>
        <w:t>(McVay &amp; Kane, 2010; Smallwood &amp; Schooler, 2006)</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w:t>
      </w:r>
      <w:r>
        <w:rPr>
          <w:rFonts w:ascii="Times New Roman" w:hAnsi="Times New Roman" w:cs="Times New Roman"/>
          <w:lang w:val="en-US"/>
        </w:rPr>
        <w:t>However, the task which has long dominated MW research, the sustained-attention-</w:t>
      </w:r>
      <w:r w:rsidR="00E44508">
        <w:rPr>
          <w:rFonts w:ascii="Times New Roman" w:hAnsi="Times New Roman" w:cs="Times New Roman"/>
          <w:lang w:val="en-US"/>
        </w:rPr>
        <w:t>to-</w:t>
      </w:r>
      <w:r>
        <w:rPr>
          <w:rFonts w:ascii="Times New Roman" w:hAnsi="Times New Roman" w:cs="Times New Roman"/>
          <w:lang w:val="en-US"/>
        </w:rPr>
        <w:t xml:space="preserve">response-task (SART: </w:t>
      </w:r>
      <w:r>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G129N177J557H252&lt;/clusterId&gt;&lt;metadata&gt;&lt;citation&gt;&lt;id&gt;a873fdda-453d-4b75-8d99-653891ab0663&lt;/id&gt;&lt;/citation&gt;&lt;/metadata&gt;&lt;data&gt;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&lt;/data&gt; \* MERGEFORMAT</w:instrText>
      </w:r>
      <w:r>
        <w:rPr>
          <w:rFonts w:ascii="Times New Roman" w:hAnsi="Times New Roman" w:cs="Times New Roman"/>
          <w:lang w:val="en-US"/>
        </w:rPr>
        <w:fldChar w:fldCharType="separate"/>
      </w:r>
      <w:r w:rsidR="00740248">
        <w:rPr>
          <w:rFonts w:ascii="Times New Roman" w:hAnsi="Times New Roman" w:cs="Times New Roman"/>
          <w:noProof/>
          <w:lang w:val="en-US"/>
        </w:rPr>
        <w:t>(Robertson et al., 1997)</w:t>
      </w:r>
      <w:r>
        <w:rPr>
          <w:rFonts w:ascii="Times New Roman" w:hAnsi="Times New Roman" w:cs="Times New Roman"/>
          <w:lang w:val="en-US"/>
        </w:rPr>
        <w:fldChar w:fldCharType="end"/>
      </w:r>
      <w:r>
        <w:rPr>
          <w:rFonts w:ascii="Times New Roman" w:hAnsi="Times New Roman" w:cs="Times New Roman"/>
          <w:lang w:val="en-US"/>
        </w:rPr>
        <w:t>, is not fit to measure executive control since it was designed to test only one of constituent processes thereof</w:t>
      </w:r>
      <w:r w:rsidR="00E44508">
        <w:rPr>
          <w:rFonts w:ascii="Times New Roman" w:hAnsi="Times New Roman" w:cs="Times New Roman"/>
          <w:lang w:val="en-US"/>
        </w:rPr>
        <w:t xml:space="preserve">: response </w:t>
      </w:r>
      <w:r>
        <w:rPr>
          <w:rFonts w:ascii="Times New Roman" w:hAnsi="Times New Roman" w:cs="Times New Roman"/>
          <w:lang w:val="en-US"/>
        </w:rPr>
        <w:t xml:space="preserve">inhibition. However, executive control also involves constant monitoring of task progress which recruits working memory. Hence, this study harnessed the finger-tapping random sequence generation task (FT-RSGT), recently designed and validated by </w:t>
      </w:r>
      <w:r>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R581E841T231Y952&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rFonts w:ascii="Times New Roman" w:hAnsi="Times New Roman" w:cs="Times New Roman"/>
          <w:lang w:val="en-US"/>
        </w:rPr>
        <w:fldChar w:fldCharType="separate"/>
      </w:r>
      <w:r w:rsidR="00740248">
        <w:rPr>
          <w:rFonts w:ascii="Times New Roman" w:hAnsi="Times New Roman" w:cs="Times New Roman"/>
          <w:noProof/>
          <w:lang w:val="en-US"/>
        </w:rPr>
        <w:t>(Nya Mehnwolo Boayue et al., 2019)</w:t>
      </w:r>
      <w:r>
        <w:rPr>
          <w:rFonts w:ascii="Times New Roman" w:hAnsi="Times New Roman" w:cs="Times New Roman"/>
          <w:lang w:val="en-US"/>
        </w:rPr>
        <w:fldChar w:fldCharType="end"/>
      </w:r>
      <w:r>
        <w:rPr>
          <w:rFonts w:ascii="Times New Roman" w:hAnsi="Times New Roman" w:cs="Times New Roman"/>
          <w:lang w:val="en-US"/>
        </w:rPr>
        <w:t xml:space="preserve">. </w:t>
      </w:r>
    </w:p>
    <w:p w14:paraId="5E3BDAA8" w14:textId="10DD3937" w:rsidR="00765E52" w:rsidRDefault="00765E52" w:rsidP="00765E52">
      <w:pPr>
        <w:pBdr>
          <w:top w:val="nil"/>
          <w:left w:val="nil"/>
          <w:bottom w:val="nil"/>
          <w:right w:val="nil"/>
          <w:between w:val="nil"/>
        </w:pBdr>
        <w:spacing w:line="360" w:lineRule="auto"/>
        <w:ind w:left="-284" w:right="-330" w:firstLine="568"/>
        <w:jc w:val="both"/>
        <w:rPr>
          <w:rFonts w:ascii="Times New Roman" w:hAnsi="Times New Roman" w:cs="Times New Roman"/>
          <w:lang w:val="en-US"/>
        </w:rPr>
      </w:pPr>
      <w:r>
        <w:rPr>
          <w:rFonts w:ascii="Times New Roman" w:hAnsi="Times New Roman" w:cs="Times New Roman"/>
          <w:lang w:val="en-US"/>
        </w:rPr>
        <w:t xml:space="preserve">The central role of executive control in MW has also been revealed by neuroimaging studies: the recruitment of executive and default mode networks during MW is reflected in significant activation patterns within their key prefrontal hubs </w:t>
      </w:r>
      <w:r>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S851F218U598Z322&lt;/clusterId&gt;&lt;metadata&gt;&lt;citation&gt;&lt;id&gt;d7d96753-5c34-47ba-ac93-ee65708e4576&lt;/id&gt;&lt;/citation&gt;&lt;citation&gt;&lt;id&gt;3d92ea42-ef89-472c-a0bc-c38254d5f7a9&lt;/id&gt;&lt;/citation&gt;&lt;/metadata&gt;&lt;data&gt;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&lt;/data&gt; \* MERGEFORMAT</w:instrText>
      </w:r>
      <w:r>
        <w:rPr>
          <w:rFonts w:ascii="Times New Roman" w:hAnsi="Times New Roman" w:cs="Times New Roman"/>
          <w:lang w:val="en-US"/>
        </w:rPr>
        <w:fldChar w:fldCharType="separate"/>
      </w:r>
      <w:r>
        <w:rPr>
          <w:rFonts w:ascii="Times New Roman" w:hAnsi="Times New Roman" w:cs="Times New Roman"/>
          <w:noProof/>
          <w:lang w:val="en-US"/>
        </w:rPr>
        <w:t>(Christoff et al., 2009; Turnbull et al., 2019)</w:t>
      </w:r>
      <w:r>
        <w:rPr>
          <w:rFonts w:ascii="Times New Roman" w:hAnsi="Times New Roman" w:cs="Times New Roman"/>
          <w:lang w:val="en-US"/>
        </w:rPr>
        <w:fldChar w:fldCharType="end"/>
      </w:r>
      <w:r>
        <w:rPr>
          <w:rFonts w:ascii="Times New Roman" w:hAnsi="Times New Roman" w:cs="Times New Roman"/>
          <w:lang w:val="en-US"/>
        </w:rPr>
        <w:t xml:space="preserve">. These accounts have prompted another line </w:t>
      </w:r>
      <w:r w:rsidRPr="00D921F1">
        <w:rPr>
          <w:rFonts w:ascii="Times New Roman" w:hAnsi="Times New Roman" w:cs="Times New Roman"/>
          <w:lang w:val="en-US"/>
        </w:rPr>
        <w:t>of work closely related to the present study</w:t>
      </w:r>
      <w:r>
        <w:rPr>
          <w:rFonts w:ascii="Times New Roman" w:hAnsi="Times New Roman" w:cs="Times New Roman"/>
          <w:lang w:val="en-US"/>
        </w:rPr>
        <w:t xml:space="preserve">: </w:t>
      </w:r>
      <w:r w:rsidRPr="00D921F1">
        <w:rPr>
          <w:rFonts w:ascii="Times New Roman" w:hAnsi="Times New Roman" w:cs="Times New Roman"/>
          <w:lang w:val="en-US"/>
        </w:rPr>
        <w:t>neuromodulation of MW</w:t>
      </w:r>
      <w:r>
        <w:rPr>
          <w:rFonts w:ascii="Times New Roman" w:hAnsi="Times New Roman" w:cs="Times New Roman"/>
          <w:lang w:val="en-US"/>
        </w:rPr>
        <w:t xml:space="preserve"> by means of non-invasive brain stimulation (NIBS)</w:t>
      </w:r>
      <w:r w:rsidRPr="00D921F1">
        <w:rPr>
          <w:rFonts w:ascii="Times New Roman" w:hAnsi="Times New Roman" w:cs="Times New Roman"/>
          <w:lang w:val="en-US"/>
        </w:rPr>
        <w:t>. To this day, several studies have attempted to influence the propensity to mind-wander by means of transcranial direct current stimulation (</w:t>
      </w:r>
      <w:proofErr w:type="spellStart"/>
      <w:r w:rsidRPr="00D921F1">
        <w:rPr>
          <w:rFonts w:ascii="Times New Roman" w:hAnsi="Times New Roman" w:cs="Times New Roman"/>
          <w:lang w:val="en-US"/>
        </w:rPr>
        <w:t>tDCS</w:t>
      </w:r>
      <w:proofErr w:type="spellEnd"/>
      <w:r w:rsidRPr="00D921F1">
        <w:rPr>
          <w:rFonts w:ascii="Times New Roman" w:hAnsi="Times New Roman" w:cs="Times New Roman"/>
          <w:lang w:val="en-US"/>
        </w:rPr>
        <w:t xml:space="preserve">). The yielded results are inconclusive: whilst some studies reported that anodal (excitatory) </w:t>
      </w:r>
      <w:proofErr w:type="spellStart"/>
      <w:r w:rsidRPr="00D921F1">
        <w:rPr>
          <w:rFonts w:ascii="Times New Roman" w:hAnsi="Times New Roman" w:cs="Times New Roman"/>
          <w:lang w:val="en-US"/>
        </w:rPr>
        <w:t>tDCS</w:t>
      </w:r>
      <w:proofErr w:type="spellEnd"/>
      <w:r w:rsidRPr="00D921F1">
        <w:rPr>
          <w:rFonts w:ascii="Times New Roman" w:hAnsi="Times New Roman" w:cs="Times New Roman"/>
          <w:lang w:val="en-US"/>
        </w:rPr>
        <w:t xml:space="preserve"> over left </w:t>
      </w:r>
      <w:proofErr w:type="spellStart"/>
      <w:r w:rsidRPr="00D921F1">
        <w:rPr>
          <w:rFonts w:ascii="Times New Roman" w:hAnsi="Times New Roman" w:cs="Times New Roman"/>
          <w:lang w:val="en-US"/>
        </w:rPr>
        <w:t>dorso</w:t>
      </w:r>
      <w:proofErr w:type="spellEnd"/>
      <w:r w:rsidRPr="00D921F1">
        <w:rPr>
          <w:rFonts w:ascii="Times New Roman" w:hAnsi="Times New Roman" w:cs="Times New Roman"/>
          <w:lang w:val="en-US"/>
        </w:rPr>
        <w:t>-lateral prefrontal cortex (</w:t>
      </w:r>
      <w:proofErr w:type="spellStart"/>
      <w:r w:rsidRPr="00D921F1">
        <w:rPr>
          <w:rFonts w:ascii="Times New Roman" w:hAnsi="Times New Roman" w:cs="Times New Roman"/>
          <w:lang w:val="en-US"/>
        </w:rPr>
        <w:t>dlPFC</w:t>
      </w:r>
      <w:proofErr w:type="spellEnd"/>
      <w:r w:rsidRPr="00D921F1">
        <w:rPr>
          <w:rFonts w:ascii="Times New Roman" w:hAnsi="Times New Roman" w:cs="Times New Roman"/>
          <w:lang w:val="en-US"/>
        </w:rPr>
        <w:t xml:space="preserve">) induced an increase in MW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O479C739R121V841&lt;/clusterId&gt;&lt;metadata&gt;&lt;citation&gt;&lt;id&gt;164d2036-88b9-4d10-975f-aabe4c16f758&lt;/id&gt;&lt;/citation&gt;&lt;citation&gt;&lt;id&gt;a9e4940a-4414-4fd2-b158-d754d39f09c4&lt;/id&gt;&lt;/citation&gt;&lt;/metadata&gt;&lt;data&gt;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&lt;/data&gt; \* MERGEFORMAT</w:instrText>
      </w:r>
      <w:r w:rsidRPr="00D921F1">
        <w:rPr>
          <w:rFonts w:ascii="Times New Roman" w:hAnsi="Times New Roman" w:cs="Times New Roman"/>
          <w:lang w:val="en-US"/>
        </w:rPr>
        <w:fldChar w:fldCharType="separate"/>
      </w:r>
      <w:r w:rsidRPr="00D921F1">
        <w:rPr>
          <w:rFonts w:ascii="Times New Roman" w:hAnsi="Times New Roman" w:cs="Times New Roman"/>
          <w:noProof/>
          <w:lang w:val="en-US"/>
        </w:rPr>
        <w:t>(Axelrod et al., 2015, 2018)</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others reported the same effect for cathodal (inhibitory) </w:t>
      </w:r>
      <w:proofErr w:type="spellStart"/>
      <w:r w:rsidRPr="00D921F1">
        <w:rPr>
          <w:rFonts w:ascii="Times New Roman" w:hAnsi="Times New Roman" w:cs="Times New Roman"/>
          <w:lang w:val="en-US"/>
        </w:rPr>
        <w:t>tDCS</w:t>
      </w:r>
      <w:proofErr w:type="spellEnd"/>
      <w:r w:rsidRPr="00D921F1">
        <w:rPr>
          <w:rFonts w:ascii="Times New Roman" w:hAnsi="Times New Roman" w:cs="Times New Roman"/>
          <w:lang w:val="en-US"/>
        </w:rPr>
        <w:t xml:space="preserve"> over the same region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F416T763I154M777&lt;/clusterId&gt;&lt;metadata&gt;&lt;citation&gt;&lt;id&gt;988536ec-892a-41de-a418-42ce0b84b64f&lt;/id&gt;&lt;/citation&gt;&lt;/metadata&gt;&lt;data&gt;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&lt;/data&gt; \* MERGEFORMAT</w:instrText>
      </w:r>
      <w:r w:rsidRPr="00D921F1">
        <w:rPr>
          <w:rFonts w:ascii="Times New Roman" w:hAnsi="Times New Roman" w:cs="Times New Roman"/>
          <w:lang w:val="en-US"/>
        </w:rPr>
        <w:fldChar w:fldCharType="separate"/>
      </w:r>
      <w:r w:rsidRPr="00D921F1">
        <w:rPr>
          <w:rFonts w:ascii="Times New Roman" w:hAnsi="Times New Roman" w:cs="Times New Roman"/>
          <w:noProof/>
          <w:lang w:val="en-US"/>
        </w:rPr>
        <w:t>(Filmer et al., 2019)</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yet others showed no effect of anodal </w:t>
      </w:r>
      <w:proofErr w:type="spellStart"/>
      <w:r w:rsidRPr="00D921F1">
        <w:rPr>
          <w:rFonts w:ascii="Times New Roman" w:hAnsi="Times New Roman" w:cs="Times New Roman"/>
          <w:lang w:val="en-US"/>
        </w:rPr>
        <w:t>tDCS</w:t>
      </w:r>
      <w:proofErr w:type="spellEnd"/>
      <w:r w:rsidRPr="00D921F1">
        <w:rPr>
          <w:rFonts w:ascii="Times New Roman" w:hAnsi="Times New Roman" w:cs="Times New Roman"/>
          <w:lang w:val="en-US"/>
        </w:rPr>
        <w:t xml:space="preserve"> on MW likely caused by the weak modulatory effect of brain polarization procedures modulating regional excitability rather than operating on brain rhythms </w:t>
      </w:r>
      <w:r w:rsidRPr="00D921F1">
        <w:rPr>
          <w:rFonts w:ascii="Times New Roman" w:hAnsi="Times New Roman" w:cs="Times New Roman"/>
          <w:lang w:val="en-US"/>
        </w:rPr>
        <w:fldChar w:fldCharType="begin" w:fldLock="1"/>
      </w:r>
      <w:r w:rsidRPr="00D921F1">
        <w:rPr>
          <w:rFonts w:ascii="Times New Roman" w:hAnsi="Times New Roman" w:cs="Times New Roman"/>
          <w:lang w:val="en-US"/>
        </w:rPr>
        <w:instrText>ADDIN paperpile_citation &lt;clusterId&gt;W449K796G187E771&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Pr="00D921F1">
        <w:rPr>
          <w:rFonts w:ascii="Times New Roman" w:hAnsi="Times New Roman" w:cs="Times New Roman"/>
          <w:lang w:val="en-US"/>
        </w:rPr>
        <w:fldChar w:fldCharType="separate"/>
      </w:r>
      <w:r w:rsidR="00740248">
        <w:rPr>
          <w:rFonts w:ascii="Times New Roman" w:hAnsi="Times New Roman" w:cs="Times New Roman"/>
          <w:noProof/>
          <w:lang w:val="en-US"/>
        </w:rPr>
        <w:t>(Boayue et al., 2019)</w:t>
      </w:r>
      <w:r w:rsidRPr="00D921F1">
        <w:rPr>
          <w:rFonts w:ascii="Times New Roman" w:hAnsi="Times New Roman" w:cs="Times New Roman"/>
          <w:lang w:val="en-US"/>
        </w:rPr>
        <w:fldChar w:fldCharType="end"/>
      </w:r>
      <w:r w:rsidRPr="00D921F1">
        <w:rPr>
          <w:rFonts w:ascii="Times New Roman" w:hAnsi="Times New Roman" w:cs="Times New Roman"/>
          <w:lang w:val="en-US"/>
        </w:rPr>
        <w:t xml:space="preserve">. </w:t>
      </w:r>
    </w:p>
    <w:p w14:paraId="39403846" w14:textId="70E514DE" w:rsidR="00765E52" w:rsidRDefault="00765E52" w:rsidP="00765E52">
      <w:pPr>
        <w:pBdr>
          <w:top w:val="nil"/>
          <w:left w:val="nil"/>
          <w:bottom w:val="nil"/>
          <w:right w:val="nil"/>
          <w:between w:val="nil"/>
        </w:pBdr>
        <w:spacing w:line="360" w:lineRule="auto"/>
        <w:ind w:left="-284" w:right="-330" w:firstLine="568"/>
        <w:jc w:val="both"/>
        <w:rPr>
          <w:rFonts w:ascii="Times New Roman" w:hAnsi="Times New Roman" w:cs="Times New Roman"/>
          <w:lang w:val="en-US"/>
        </w:rPr>
      </w:pPr>
      <w:r>
        <w:rPr>
          <w:rFonts w:ascii="Times New Roman" w:hAnsi="Times New Roman" w:cs="Times New Roman"/>
          <w:lang w:val="en-US"/>
        </w:rPr>
        <w:lastRenderedPageBreak/>
        <w:t xml:space="preserve">This evidence taken together points at subtle methodological inconsistencies. Firstly, the targeted region varied greatly across studies. Secondly, </w:t>
      </w:r>
      <w:proofErr w:type="spellStart"/>
      <w:r>
        <w:rPr>
          <w:rFonts w:ascii="Times New Roman" w:hAnsi="Times New Roman" w:cs="Times New Roman"/>
          <w:lang w:val="en-US"/>
        </w:rPr>
        <w:t>tDCS</w:t>
      </w:r>
      <w:proofErr w:type="spellEnd"/>
      <w:r>
        <w:rPr>
          <w:rFonts w:ascii="Times New Roman" w:hAnsi="Times New Roman" w:cs="Times New Roman"/>
          <w:lang w:val="en-US"/>
        </w:rPr>
        <w:t xml:space="preserve">, while easy to implement, is characterized by insufficient focality: as demonstrated by a </w:t>
      </w:r>
      <w:proofErr w:type="spellStart"/>
      <w:r>
        <w:rPr>
          <w:rFonts w:ascii="Times New Roman" w:hAnsi="Times New Roman" w:cs="Times New Roman"/>
          <w:lang w:val="en-US"/>
        </w:rPr>
        <w:t>SimNIBS</w:t>
      </w:r>
      <w:proofErr w:type="spellEnd"/>
      <w:r>
        <w:rPr>
          <w:rFonts w:ascii="Times New Roman" w:hAnsi="Times New Roman" w:cs="Times New Roman"/>
          <w:lang w:val="en-US"/>
        </w:rPr>
        <w:t xml:space="preserve"> simulation of the montage in </w:t>
      </w:r>
      <w:r>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P116D464Z854W548&lt;/clusterId&gt;&lt;metadata&gt;&lt;citation&gt;&lt;id&gt;164d2036-88b9-4d10-975f-aabe4c16f758&lt;/id&gt;&lt;/citation&gt;&lt;/metadata&gt;&lt;data&gt;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&lt;/data&gt; \* MERGEFORMAT</w:instrText>
      </w:r>
      <w:r>
        <w:rPr>
          <w:rFonts w:ascii="Times New Roman" w:hAnsi="Times New Roman" w:cs="Times New Roman"/>
          <w:lang w:val="en-US"/>
        </w:rPr>
        <w:fldChar w:fldCharType="separate"/>
      </w:r>
      <w:r w:rsidR="00740248">
        <w:rPr>
          <w:rFonts w:ascii="Times New Roman" w:hAnsi="Times New Roman" w:cs="Times New Roman"/>
          <w:noProof/>
          <w:lang w:val="en-US"/>
        </w:rPr>
        <w:t>(Axelrod et al., 2015)</w:t>
      </w:r>
      <w:r>
        <w:rPr>
          <w:rFonts w:ascii="Times New Roman" w:hAnsi="Times New Roman" w:cs="Times New Roman"/>
          <w:lang w:val="en-US"/>
        </w:rPr>
        <w:fldChar w:fldCharType="end"/>
      </w:r>
      <w:r>
        <w:rPr>
          <w:rFonts w:ascii="Times New Roman" w:hAnsi="Times New Roman" w:cs="Times New Roman"/>
          <w:lang w:val="en-US"/>
        </w:rPr>
        <w:t xml:space="preserve">, the current propagates far beyond the target region, left </w:t>
      </w:r>
      <w:proofErr w:type="spellStart"/>
      <w:r>
        <w:rPr>
          <w:rFonts w:ascii="Times New Roman" w:hAnsi="Times New Roman" w:cs="Times New Roman"/>
          <w:lang w:val="en-US"/>
        </w:rPr>
        <w:t>dlPFC</w:t>
      </w:r>
      <w:proofErr w:type="spellEnd"/>
      <w:r>
        <w:rPr>
          <w:rFonts w:ascii="Times New Roman" w:hAnsi="Times New Roman" w:cs="Times New Roman"/>
          <w:lang w:val="en-US"/>
        </w:rPr>
        <w:t xml:space="preserve"> (fig. 1). </w:t>
      </w:r>
    </w:p>
    <w:p w14:paraId="6FBB95B7" w14:textId="77777777" w:rsidR="00765E52" w:rsidRDefault="00765E52" w:rsidP="00765E52">
      <w:pPr>
        <w:keepNext/>
        <w:pBdr>
          <w:top w:val="nil"/>
          <w:left w:val="nil"/>
          <w:bottom w:val="nil"/>
          <w:right w:val="nil"/>
          <w:between w:val="nil"/>
        </w:pBdr>
        <w:spacing w:line="360" w:lineRule="auto"/>
        <w:ind w:left="-284" w:right="-330"/>
        <w:jc w:val="center"/>
      </w:pPr>
      <w:r>
        <w:rPr>
          <w:rFonts w:ascii="Times New Roman" w:hAnsi="Times New Roman" w:cs="Times New Roman"/>
          <w:noProof/>
          <w:lang w:val="ru-RU"/>
        </w:rPr>
        <w:drawing>
          <wp:inline distT="0" distB="0" distL="0" distR="0" wp14:anchorId="51DC9802" wp14:editId="16C057C0">
            <wp:extent cx="3794333" cy="1518827"/>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874281" cy="1550829"/>
                    </a:xfrm>
                    <a:prstGeom prst="rect">
                      <a:avLst/>
                    </a:prstGeom>
                  </pic:spPr>
                </pic:pic>
              </a:graphicData>
            </a:graphic>
          </wp:inline>
        </w:drawing>
      </w:r>
    </w:p>
    <w:p w14:paraId="0A6B87D8" w14:textId="73B0652F" w:rsidR="00765E52" w:rsidRPr="00C64AE3" w:rsidRDefault="00765E52" w:rsidP="00765E52">
      <w:pPr>
        <w:pStyle w:val="Caption"/>
        <w:rPr>
          <w:rFonts w:ascii="Times New Roman" w:hAnsi="Times New Roman" w:cs="Times New Roman"/>
          <w:color w:val="auto"/>
          <w:sz w:val="20"/>
          <w:szCs w:val="20"/>
          <w:lang w:val="en-US"/>
        </w:rPr>
      </w:pPr>
      <w:r w:rsidRPr="00AE3705">
        <w:rPr>
          <w:rFonts w:ascii="Times New Roman" w:hAnsi="Times New Roman" w:cs="Times New Roman"/>
          <w:b/>
          <w:bCs/>
          <w:color w:val="auto"/>
          <w:sz w:val="20"/>
          <w:szCs w:val="20"/>
        </w:rPr>
        <w:t xml:space="preserve">Figure </w:t>
      </w:r>
      <w:r w:rsidR="002355B9">
        <w:rPr>
          <w:rFonts w:ascii="Times New Roman" w:hAnsi="Times New Roman" w:cs="Times New Roman"/>
          <w:b/>
          <w:bCs/>
          <w:color w:val="auto"/>
          <w:sz w:val="20"/>
          <w:szCs w:val="20"/>
        </w:rPr>
        <w:fldChar w:fldCharType="begin"/>
      </w:r>
      <w:r w:rsidR="002355B9">
        <w:rPr>
          <w:rFonts w:ascii="Times New Roman" w:hAnsi="Times New Roman" w:cs="Times New Roman"/>
          <w:b/>
          <w:bCs/>
          <w:color w:val="auto"/>
          <w:sz w:val="20"/>
          <w:szCs w:val="20"/>
        </w:rPr>
        <w:instrText xml:space="preserve"> SEQ Figure \* ARABIC </w:instrText>
      </w:r>
      <w:r w:rsidR="002355B9">
        <w:rPr>
          <w:rFonts w:ascii="Times New Roman" w:hAnsi="Times New Roman" w:cs="Times New Roman"/>
          <w:b/>
          <w:bCs/>
          <w:color w:val="auto"/>
          <w:sz w:val="20"/>
          <w:szCs w:val="20"/>
        </w:rPr>
        <w:fldChar w:fldCharType="separate"/>
      </w:r>
      <w:r w:rsidR="0051761E">
        <w:rPr>
          <w:rFonts w:ascii="Times New Roman" w:hAnsi="Times New Roman" w:cs="Times New Roman"/>
          <w:b/>
          <w:bCs/>
          <w:noProof/>
          <w:color w:val="auto"/>
          <w:sz w:val="20"/>
          <w:szCs w:val="20"/>
        </w:rPr>
        <w:t>1</w:t>
      </w:r>
      <w:r w:rsidR="002355B9">
        <w:rPr>
          <w:rFonts w:ascii="Times New Roman" w:hAnsi="Times New Roman" w:cs="Times New Roman"/>
          <w:b/>
          <w:bCs/>
          <w:color w:val="auto"/>
          <w:sz w:val="20"/>
          <w:szCs w:val="20"/>
        </w:rPr>
        <w:fldChar w:fldCharType="end"/>
      </w:r>
      <w:r w:rsidRPr="00AE3705">
        <w:rPr>
          <w:rFonts w:ascii="Times New Roman" w:hAnsi="Times New Roman" w:cs="Times New Roman"/>
          <w:b/>
          <w:bCs/>
          <w:color w:val="auto"/>
          <w:sz w:val="20"/>
          <w:szCs w:val="20"/>
          <w:lang w:val="en-US"/>
        </w:rPr>
        <w:t>.</w:t>
      </w:r>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A</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montage tested in Axelrod et al. (2015). The electric field propagates beyo</w:t>
      </w:r>
      <w:r>
        <w:rPr>
          <w:rFonts w:ascii="Times New Roman" w:hAnsi="Times New Roman" w:cs="Times New Roman"/>
          <w:color w:val="auto"/>
          <w:sz w:val="20"/>
          <w:szCs w:val="20"/>
          <w:lang w:val="en-US"/>
        </w:rPr>
        <w:t>nd</w:t>
      </w:r>
      <w:r w:rsidRPr="00AE3705">
        <w:rPr>
          <w:rFonts w:ascii="Times New Roman" w:hAnsi="Times New Roman" w:cs="Times New Roman"/>
          <w:color w:val="auto"/>
          <w:sz w:val="20"/>
          <w:szCs w:val="20"/>
          <w:lang w:val="en-US"/>
        </w:rPr>
        <w:t xml:space="preserve"> the ROI (left </w:t>
      </w:r>
      <w:proofErr w:type="spellStart"/>
      <w:r w:rsidRPr="00AE3705">
        <w:rPr>
          <w:rFonts w:ascii="Times New Roman" w:hAnsi="Times New Roman" w:cs="Times New Roman"/>
          <w:color w:val="auto"/>
          <w:sz w:val="20"/>
          <w:szCs w:val="20"/>
          <w:lang w:val="en-US"/>
        </w:rPr>
        <w:t>dlPFC</w:t>
      </w:r>
      <w:proofErr w:type="spellEnd"/>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B</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TMS protocol of the present study (MSO 55%).</w:t>
      </w:r>
      <w:r>
        <w:rPr>
          <w:rFonts w:ascii="Times New Roman" w:hAnsi="Times New Roman" w:cs="Times New Roman"/>
          <w:color w:val="auto"/>
          <w:sz w:val="20"/>
          <w:szCs w:val="20"/>
          <w:lang w:val="en-US"/>
        </w:rPr>
        <w:t xml:space="preserve"> The impact of the magnetic field remains within the bounds of the </w:t>
      </w:r>
      <w:proofErr w:type="spellStart"/>
      <w:r>
        <w:rPr>
          <w:rFonts w:ascii="Times New Roman" w:hAnsi="Times New Roman" w:cs="Times New Roman"/>
          <w:color w:val="auto"/>
          <w:sz w:val="20"/>
          <w:szCs w:val="20"/>
          <w:lang w:val="en-US"/>
        </w:rPr>
        <w:t>dorso</w:t>
      </w:r>
      <w:proofErr w:type="spellEnd"/>
      <w:r>
        <w:rPr>
          <w:rFonts w:ascii="Times New Roman" w:hAnsi="Times New Roman" w:cs="Times New Roman"/>
          <w:color w:val="auto"/>
          <w:sz w:val="20"/>
          <w:szCs w:val="20"/>
          <w:lang w:val="en-US"/>
        </w:rPr>
        <w:t>-lateral regions of the left hemisphere.</w:t>
      </w:r>
    </w:p>
    <w:p w14:paraId="5A470E68" w14:textId="3A060AE5" w:rsidR="00765E52" w:rsidRPr="00A26734" w:rsidRDefault="00765E52" w:rsidP="00A26734">
      <w:pPr>
        <w:pBdr>
          <w:top w:val="nil"/>
          <w:left w:val="nil"/>
          <w:bottom w:val="nil"/>
          <w:right w:val="nil"/>
          <w:between w:val="nil"/>
        </w:pBdr>
        <w:spacing w:line="360" w:lineRule="auto"/>
        <w:ind w:left="-284" w:right="-330" w:firstLine="568"/>
        <w:jc w:val="both"/>
        <w:rPr>
          <w:rFonts w:ascii="Times New Roman" w:hAnsi="Times New Roman" w:cs="Times New Roman"/>
          <w:bCs/>
          <w:lang w:val="en-US"/>
        </w:rPr>
      </w:pPr>
      <w:r>
        <w:rPr>
          <w:rFonts w:ascii="Times New Roman" w:hAnsi="Times New Roman" w:cs="Times New Roman"/>
          <w:lang w:val="en-US"/>
        </w:rPr>
        <w:t>The objective of this study was</w:t>
      </w:r>
      <w:r w:rsidRPr="00D921F1">
        <w:rPr>
          <w:rFonts w:ascii="Times New Roman" w:hAnsi="Times New Roman" w:cs="Times New Roman"/>
          <w:lang w:val="en-US"/>
        </w:rPr>
        <w:t xml:space="preserve"> to elucidate the relationship between non-invasive brain stimulation (NIBS)</w:t>
      </w:r>
      <w:r>
        <w:rPr>
          <w:rFonts w:ascii="Times New Roman" w:hAnsi="Times New Roman" w:cs="Times New Roman"/>
          <w:lang w:val="en-US"/>
        </w:rPr>
        <w:t xml:space="preserve"> </w:t>
      </w:r>
      <w:r w:rsidRPr="00D921F1">
        <w:rPr>
          <w:rFonts w:ascii="Times New Roman" w:hAnsi="Times New Roman" w:cs="Times New Roman"/>
          <w:lang w:val="en-US"/>
        </w:rPr>
        <w:t xml:space="preserve">and MW by testing </w:t>
      </w:r>
      <w:r>
        <w:rPr>
          <w:rFonts w:ascii="Times New Roman" w:hAnsi="Times New Roman" w:cs="Times New Roman"/>
          <w:lang w:val="en-US"/>
        </w:rPr>
        <w:t xml:space="preserve">the ability of </w:t>
      </w:r>
      <w:commentRangeStart w:id="1"/>
      <w:r w:rsidRPr="00D921F1">
        <w:rPr>
          <w:rFonts w:ascii="Times New Roman" w:hAnsi="Times New Roman" w:cs="Times New Roman"/>
          <w:lang w:val="en-US"/>
        </w:rPr>
        <w:t>t</w:t>
      </w:r>
      <w:commentRangeEnd w:id="1"/>
      <w:r w:rsidRPr="00D921F1">
        <w:rPr>
          <w:rStyle w:val="CommentReference"/>
          <w:rFonts w:ascii="Times New Roman" w:hAnsi="Times New Roman" w:cs="Times New Roman"/>
          <w:lang w:val="en-US"/>
        </w:rPr>
        <w:commentReference w:id="1"/>
      </w:r>
      <w:r w:rsidRPr="00D921F1">
        <w:rPr>
          <w:rFonts w:ascii="Times New Roman" w:hAnsi="Times New Roman" w:cs="Times New Roman"/>
          <w:lang w:val="en-US"/>
        </w:rPr>
        <w:t>ranscranial magnetic stimulation (TMS) to modulate MW states.</w:t>
      </w:r>
      <w:r>
        <w:rPr>
          <w:rFonts w:ascii="Times New Roman" w:hAnsi="Times New Roman" w:cs="Times New Roman"/>
          <w:lang w:val="en-US"/>
        </w:rPr>
        <w:t xml:space="preserve"> More specifically, we investigated the impact of theta entrainment via rhythmic TMS on MW propensity and task measures. The emphasis on theta entrainment as the modulator of MW stems from the literature identifying </w:t>
      </w:r>
      <w:proofErr w:type="spellStart"/>
      <w:r>
        <w:rPr>
          <w:rFonts w:ascii="Times New Roman" w:hAnsi="Times New Roman" w:cs="Times New Roman"/>
          <w:lang w:val="en-US"/>
        </w:rPr>
        <w:t>fronto</w:t>
      </w:r>
      <w:proofErr w:type="spellEnd"/>
      <w:r>
        <w:rPr>
          <w:rFonts w:ascii="Times New Roman" w:hAnsi="Times New Roman" w:cs="Times New Roman"/>
          <w:lang w:val="en-US"/>
        </w:rPr>
        <w:t xml:space="preserve">-medial theta oscillations as the underlying marker of sustained attention </w:t>
      </w:r>
      <w:r>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O446C733Y183V717&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Pr>
          <w:rFonts w:ascii="Times New Roman" w:hAnsi="Times New Roman" w:cs="Times New Roman"/>
          <w:lang w:val="en-US"/>
        </w:rPr>
        <w:fldChar w:fldCharType="separate"/>
      </w:r>
      <w:r>
        <w:rPr>
          <w:rFonts w:ascii="Times New Roman" w:hAnsi="Times New Roman" w:cs="Times New Roman"/>
          <w:noProof/>
          <w:lang w:val="en-US"/>
        </w:rPr>
        <w:t>(Clayton et al., 2015)</w:t>
      </w:r>
      <w:r>
        <w:rPr>
          <w:rFonts w:ascii="Times New Roman" w:hAnsi="Times New Roman" w:cs="Times New Roman"/>
          <w:lang w:val="en-US"/>
        </w:rPr>
        <w:fldChar w:fldCharType="end"/>
      </w:r>
      <w:r>
        <w:rPr>
          <w:rFonts w:ascii="Times New Roman" w:hAnsi="Times New Roman" w:cs="Times New Roman"/>
          <w:lang w:val="en-US"/>
        </w:rPr>
        <w:t xml:space="preserve"> and cognitive control </w:t>
      </w:r>
      <w:r>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D945K393G773D497&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Pr>
          <w:rFonts w:ascii="Times New Roman" w:hAnsi="Times New Roman" w:cs="Times New Roman"/>
          <w:lang w:val="en-US"/>
        </w:rPr>
        <w:fldChar w:fldCharType="separate"/>
      </w:r>
      <w:r>
        <w:rPr>
          <w:rFonts w:ascii="Times New Roman" w:hAnsi="Times New Roman" w:cs="Times New Roman"/>
          <w:noProof/>
          <w:lang w:val="en-US"/>
        </w:rPr>
        <w:t>(Cavanagh &amp; Frank, 2014)</w:t>
      </w:r>
      <w:r>
        <w:rPr>
          <w:rFonts w:ascii="Times New Roman" w:hAnsi="Times New Roman" w:cs="Times New Roman"/>
          <w:lang w:val="en-US"/>
        </w:rPr>
        <w:fldChar w:fldCharType="end"/>
      </w:r>
      <w:r>
        <w:rPr>
          <w:rFonts w:ascii="Times New Roman" w:hAnsi="Times New Roman" w:cs="Times New Roman"/>
          <w:lang w:val="en-US"/>
        </w:rPr>
        <w:t xml:space="preserve">. </w:t>
      </w:r>
      <w:r w:rsidRPr="00D921F1">
        <w:rPr>
          <w:rFonts w:ascii="Times New Roman" w:hAnsi="Times New Roman" w:cs="Times New Roman"/>
          <w:lang w:val="en-US"/>
        </w:rPr>
        <w:t>We attempt</w:t>
      </w:r>
      <w:r>
        <w:rPr>
          <w:rFonts w:ascii="Times New Roman" w:hAnsi="Times New Roman" w:cs="Times New Roman"/>
          <w:lang w:val="en-US"/>
        </w:rPr>
        <w:t>ed</w:t>
      </w:r>
      <w:r w:rsidRPr="00D921F1">
        <w:rPr>
          <w:rFonts w:ascii="Times New Roman" w:hAnsi="Times New Roman" w:cs="Times New Roman"/>
          <w:lang w:val="en-US"/>
        </w:rPr>
        <w:t xml:space="preserve"> to answer the following questions: </w:t>
      </w:r>
      <w:r>
        <w:rPr>
          <w:rFonts w:ascii="Times New Roman" w:hAnsi="Times New Roman" w:cs="Times New Roman"/>
          <w:lang w:val="en-US"/>
        </w:rPr>
        <w:t>c</w:t>
      </w:r>
      <w:r w:rsidRPr="00D921F1">
        <w:rPr>
          <w:rFonts w:ascii="Times New Roman" w:hAnsi="Times New Roman" w:cs="Times New Roman"/>
          <w:lang w:val="en-US"/>
        </w:rPr>
        <w:t xml:space="preserve">an TMS over left </w:t>
      </w:r>
      <w:proofErr w:type="spellStart"/>
      <w:r w:rsidRPr="00D921F1">
        <w:rPr>
          <w:rFonts w:ascii="Times New Roman" w:hAnsi="Times New Roman" w:cs="Times New Roman"/>
          <w:lang w:val="en-US"/>
        </w:rPr>
        <w:t>dlPFC</w:t>
      </w:r>
      <w:proofErr w:type="spellEnd"/>
      <w:r w:rsidRPr="00D921F1">
        <w:rPr>
          <w:rFonts w:ascii="Times New Roman" w:hAnsi="Times New Roman" w:cs="Times New Roman"/>
          <w:lang w:val="en-US"/>
        </w:rPr>
        <w:t xml:space="preserve"> modulate MW propensity</w:t>
      </w:r>
      <w:r>
        <w:rPr>
          <w:rFonts w:ascii="Times New Roman" w:hAnsi="Times New Roman" w:cs="Times New Roman"/>
          <w:lang w:val="en-US"/>
        </w:rPr>
        <w:t xml:space="preserve">? By extension, can it also have an impact on task performance and executive control as reflected in behavioral measures? </w:t>
      </w:r>
      <w:r w:rsidRPr="00D921F1">
        <w:rPr>
          <w:rFonts w:ascii="Times New Roman" w:hAnsi="Times New Roman" w:cs="Times New Roman"/>
          <w:lang w:val="en-US"/>
        </w:rPr>
        <w:t xml:space="preserve">To our knowledge, </w:t>
      </w:r>
      <w:r>
        <w:rPr>
          <w:rFonts w:ascii="Times New Roman" w:hAnsi="Times New Roman" w:cs="Times New Roman"/>
          <w:lang w:val="en-US"/>
        </w:rPr>
        <w:t>this</w:t>
      </w:r>
      <w:r w:rsidRPr="00D921F1">
        <w:rPr>
          <w:rFonts w:ascii="Times New Roman" w:hAnsi="Times New Roman" w:cs="Times New Roman"/>
          <w:lang w:val="en-US"/>
        </w:rPr>
        <w:t xml:space="preserve"> study is the first in MW research to use</w:t>
      </w:r>
      <w:r>
        <w:rPr>
          <w:rFonts w:ascii="Times New Roman" w:hAnsi="Times New Roman" w:cs="Times New Roman"/>
          <w:lang w:val="en-US"/>
        </w:rPr>
        <w:t xml:space="preserve"> online</w:t>
      </w:r>
      <w:r w:rsidRPr="00D921F1">
        <w:rPr>
          <w:rFonts w:ascii="Times New Roman" w:hAnsi="Times New Roman" w:cs="Times New Roman"/>
          <w:lang w:val="en-US"/>
        </w:rPr>
        <w:t xml:space="preserve"> TMS</w:t>
      </w:r>
      <w:r>
        <w:rPr>
          <w:rFonts w:ascii="Times New Roman" w:hAnsi="Times New Roman" w:cs="Times New Roman"/>
          <w:lang w:val="en-US"/>
        </w:rPr>
        <w:t xml:space="preserve"> and to probe for a causal impact of oscillatory theta entrainment on task performance</w:t>
      </w:r>
      <w:r w:rsidRPr="00D921F1">
        <w:rPr>
          <w:rFonts w:ascii="Times New Roman" w:hAnsi="Times New Roman" w:cs="Times New Roman"/>
          <w:lang w:val="en-US"/>
        </w:rPr>
        <w:t>.</w:t>
      </w:r>
      <w:r>
        <w:rPr>
          <w:rFonts w:ascii="Times New Roman" w:hAnsi="Times New Roman" w:cs="Times New Roman"/>
          <w:lang w:val="en-US"/>
        </w:rPr>
        <w:t xml:space="preserve"> To account for placebo effect and to isolate the effect of entrainment versus mere modulation of excitability, we employed 4 control conditions: sham rhythmic TMS (</w:t>
      </w:r>
      <w:proofErr w:type="spellStart"/>
      <w:r>
        <w:rPr>
          <w:rFonts w:ascii="Times New Roman" w:hAnsi="Times New Roman" w:cs="Times New Roman"/>
          <w:lang w:val="en-US"/>
        </w:rPr>
        <w:t>rhTMS</w:t>
      </w:r>
      <w:proofErr w:type="spellEnd"/>
      <w:r>
        <w:rPr>
          <w:rFonts w:ascii="Times New Roman" w:hAnsi="Times New Roman" w:cs="Times New Roman"/>
          <w:lang w:val="en-US"/>
        </w:rPr>
        <w:t>), active arrhythmic TMS (</w:t>
      </w:r>
      <w:proofErr w:type="spellStart"/>
      <w:r>
        <w:rPr>
          <w:rFonts w:ascii="Times New Roman" w:hAnsi="Times New Roman" w:cs="Times New Roman"/>
          <w:lang w:val="en-US"/>
        </w:rPr>
        <w:t>arrhTMS</w:t>
      </w:r>
      <w:proofErr w:type="spellEnd"/>
      <w:r>
        <w:rPr>
          <w:rFonts w:ascii="Times New Roman" w:hAnsi="Times New Roman" w:cs="Times New Roman"/>
          <w:lang w:val="en-US"/>
        </w:rPr>
        <w:t xml:space="preserve">), sham arrhythmic TMS and baseline, devoid of any stimulation. </w:t>
      </w:r>
      <w:r w:rsidR="00A26734" w:rsidRPr="00D921F1">
        <w:rPr>
          <w:rFonts w:ascii="Times New Roman" w:hAnsi="Times New Roman" w:cs="Times New Roman"/>
          <w:lang w:val="en-US"/>
        </w:rPr>
        <w:t>The outcome measures, experimental design and operational definitions are outlined hereunder.</w:t>
      </w:r>
      <w:r w:rsidR="00A26734">
        <w:rPr>
          <w:rFonts w:ascii="Times New Roman" w:hAnsi="Times New Roman" w:cs="Times New Roman"/>
          <w:bCs/>
          <w:lang w:val="en-US"/>
        </w:rPr>
        <w:t xml:space="preserve"> This study was preregistered on OSF platform: </w:t>
      </w:r>
      <w:hyperlink r:id="rId13" w:history="1">
        <w:r w:rsidR="00A26734" w:rsidRPr="00A26734">
          <w:rPr>
            <w:rStyle w:val="Hyperlink"/>
            <w:rFonts w:ascii="Times New Roman" w:hAnsi="Times New Roman" w:cs="Times New Roman"/>
            <w:lang w:val="en-US"/>
          </w:rPr>
          <w:t>https://osf.io/2wszr</w:t>
        </w:r>
      </w:hyperlink>
      <w:r w:rsidR="00A26734" w:rsidRPr="00A26734">
        <w:rPr>
          <w:rFonts w:ascii="Times New Roman" w:hAnsi="Times New Roman" w:cs="Times New Roman"/>
          <w:bCs/>
          <w:lang w:val="en-US"/>
        </w:rPr>
        <w:t>.</w:t>
      </w:r>
      <w:r w:rsidR="00A26734">
        <w:rPr>
          <w:rFonts w:ascii="Times New Roman" w:hAnsi="Times New Roman" w:cs="Times New Roman"/>
          <w:bCs/>
          <w:lang w:val="en-US"/>
        </w:rPr>
        <w:t xml:space="preserve"> </w:t>
      </w:r>
    </w:p>
    <w:p w14:paraId="73009AAC" w14:textId="77777777" w:rsidR="00765E52" w:rsidRDefault="00765E52" w:rsidP="00765E52">
      <w:pPr>
        <w:pBdr>
          <w:top w:val="nil"/>
          <w:left w:val="nil"/>
          <w:bottom w:val="nil"/>
          <w:right w:val="nil"/>
          <w:between w:val="nil"/>
        </w:pBdr>
        <w:spacing w:line="360" w:lineRule="auto"/>
        <w:ind w:left="-284" w:right="-330" w:firstLine="568"/>
        <w:jc w:val="both"/>
        <w:rPr>
          <w:rFonts w:ascii="Times New Roman" w:hAnsi="Times New Roman" w:cs="Times New Roman"/>
          <w:bCs/>
          <w:lang w:val="en-US"/>
        </w:rPr>
      </w:pPr>
      <w:r>
        <w:rPr>
          <w:rFonts w:ascii="Times New Roman" w:hAnsi="Times New Roman" w:cs="Times New Roman"/>
          <w:bCs/>
          <w:lang w:val="en-US"/>
        </w:rPr>
        <w:t>We tested the following hypotheses:</w:t>
      </w:r>
    </w:p>
    <w:p w14:paraId="793AB217" w14:textId="77777777" w:rsidR="00765E52"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3F63F6">
        <w:rPr>
          <w:rFonts w:ascii="Times New Roman" w:hAnsi="Times New Roman" w:cs="Times New Roman"/>
          <w:bCs/>
        </w:rPr>
        <w:t xml:space="preserve">H1. </w:t>
      </w:r>
      <w:r>
        <w:rPr>
          <w:rFonts w:ascii="Times New Roman" w:hAnsi="Times New Roman" w:cs="Times New Roman"/>
          <w:bCs/>
          <w:lang w:val="en-US"/>
        </w:rPr>
        <w:t>Based</w:t>
      </w:r>
      <w:r w:rsidRPr="00D921F1">
        <w:rPr>
          <w:rFonts w:ascii="Times New Roman" w:hAnsi="Times New Roman" w:cs="Times New Roman"/>
          <w:bCs/>
          <w:lang w:val="en-US"/>
        </w:rPr>
        <w:t xml:space="preserve"> on the correlation of </w:t>
      </w:r>
      <w:proofErr w:type="spellStart"/>
      <w:r w:rsidRPr="00D921F1">
        <w:rPr>
          <w:rFonts w:ascii="Times New Roman" w:hAnsi="Times New Roman" w:cs="Times New Roman"/>
          <w:bCs/>
          <w:lang w:val="en-US"/>
        </w:rPr>
        <w:t>fronto</w:t>
      </w:r>
      <w:proofErr w:type="spellEnd"/>
      <w:r w:rsidRPr="00D921F1">
        <w:rPr>
          <w:rFonts w:ascii="Times New Roman" w:hAnsi="Times New Roman" w:cs="Times New Roman"/>
          <w:bCs/>
          <w:lang w:val="en-US"/>
        </w:rPr>
        <w:t xml:space="preserve">-medial theta oscillations with sustained attention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U962I328X619B433&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(Clayton et al., 2015)</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and cognitive control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I123W491S861P585&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(Cavanagh &amp; Frank, 2014)</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we expect participants to mind-wander less when subjected to active </w:t>
      </w:r>
      <w:proofErr w:type="spellStart"/>
      <w:r>
        <w:rPr>
          <w:rFonts w:ascii="Times New Roman" w:hAnsi="Times New Roman" w:cs="Times New Roman"/>
          <w:bCs/>
          <w:lang w:val="en-US"/>
        </w:rPr>
        <w:t>rh</w:t>
      </w:r>
      <w:r w:rsidRPr="00D921F1">
        <w:rPr>
          <w:rFonts w:ascii="Times New Roman" w:hAnsi="Times New Roman" w:cs="Times New Roman"/>
          <w:bCs/>
          <w:lang w:val="en-US"/>
        </w:rPr>
        <w:t>TMS</w:t>
      </w:r>
      <w:proofErr w:type="spellEnd"/>
      <w:r>
        <w:rPr>
          <w:rFonts w:ascii="Times New Roman" w:hAnsi="Times New Roman" w:cs="Times New Roman"/>
          <w:bCs/>
          <w:lang w:val="en-US"/>
        </w:rPr>
        <w:t xml:space="preserve"> </w:t>
      </w:r>
      <w:r w:rsidRPr="003F63F6">
        <w:rPr>
          <w:rFonts w:ascii="Times New Roman" w:hAnsi="Times New Roman" w:cs="Times New Roman"/>
          <w:bCs/>
        </w:rPr>
        <w:t>compared</w:t>
      </w:r>
      <w:r>
        <w:rPr>
          <w:rFonts w:ascii="Times New Roman" w:hAnsi="Times New Roman" w:cs="Times New Roman"/>
          <w:bCs/>
          <w:lang w:val="en-US"/>
        </w:rPr>
        <w:t xml:space="preserve"> to active </w:t>
      </w:r>
      <w:proofErr w:type="spellStart"/>
      <w:r>
        <w:rPr>
          <w:rFonts w:ascii="Times New Roman" w:hAnsi="Times New Roman" w:cs="Times New Roman"/>
          <w:bCs/>
          <w:lang w:val="en-US"/>
        </w:rPr>
        <w:t>arrh</w:t>
      </w:r>
      <w:proofErr w:type="spellEnd"/>
      <w:r w:rsidRPr="003F63F6">
        <w:rPr>
          <w:rFonts w:ascii="Times New Roman" w:hAnsi="Times New Roman" w:cs="Times New Roman"/>
          <w:bCs/>
        </w:rPr>
        <w:t>TMS, sham</w:t>
      </w:r>
      <w:r>
        <w:rPr>
          <w:rFonts w:ascii="Times New Roman" w:hAnsi="Times New Roman" w:cs="Times New Roman"/>
          <w:bCs/>
          <w:lang w:val="en-US"/>
        </w:rPr>
        <w:t xml:space="preserve"> stimulation</w:t>
      </w:r>
      <w:r w:rsidRPr="003F63F6">
        <w:rPr>
          <w:rFonts w:ascii="Times New Roman" w:hAnsi="Times New Roman" w:cs="Times New Roman"/>
          <w:bCs/>
        </w:rPr>
        <w:t xml:space="preserve"> and baseline. Quantitatively, we expect</w:t>
      </w:r>
      <w:r>
        <w:rPr>
          <w:rFonts w:ascii="Times New Roman" w:hAnsi="Times New Roman" w:cs="Times New Roman"/>
          <w:bCs/>
          <w:lang w:val="en-US"/>
        </w:rPr>
        <w:t>ed</w:t>
      </w:r>
      <w:r w:rsidRPr="003F63F6">
        <w:rPr>
          <w:rFonts w:ascii="Times New Roman" w:hAnsi="Times New Roman" w:cs="Times New Roman"/>
          <w:bCs/>
        </w:rPr>
        <w:t xml:space="preserve"> a positive effect of </w:t>
      </w:r>
      <w:r w:rsidRPr="003F63F6">
        <w:rPr>
          <w:rFonts w:ascii="Times New Roman" w:hAnsi="Times New Roman" w:cs="Times New Roman"/>
          <w:bCs/>
        </w:rPr>
        <w:lastRenderedPageBreak/>
        <w:t>active rhythmic TMS on task scores (a higher score corresponds to less MW) as reflected in the coefficient value within the fitted model.</w:t>
      </w:r>
    </w:p>
    <w:p w14:paraId="5BCF1510" w14:textId="77777777" w:rsidR="00765E52" w:rsidRPr="005E2D49"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Pr>
          <w:rFonts w:ascii="Times New Roman" w:hAnsi="Times New Roman" w:cs="Times New Roman"/>
          <w:bCs/>
          <w:lang w:val="en-US"/>
        </w:rPr>
        <w:t>H2</w:t>
      </w:r>
      <w:r w:rsidRPr="003F63F6">
        <w:rPr>
          <w:rFonts w:ascii="Times New Roman" w:hAnsi="Times New Roman" w:cs="Times New Roman"/>
          <w:bCs/>
        </w:rPr>
        <w:t xml:space="preserve">. </w:t>
      </w:r>
      <w:r>
        <w:rPr>
          <w:rFonts w:ascii="Times New Roman" w:hAnsi="Times New Roman" w:cs="Times New Roman"/>
          <w:bCs/>
          <w:lang w:val="en-US"/>
        </w:rPr>
        <w:t>W</w:t>
      </w:r>
      <w:r w:rsidRPr="003F63F6">
        <w:rPr>
          <w:rFonts w:ascii="Times New Roman" w:hAnsi="Times New Roman" w:cs="Times New Roman"/>
          <w:bCs/>
        </w:rPr>
        <w:t xml:space="preserve">e </w:t>
      </w:r>
      <w:r>
        <w:rPr>
          <w:rFonts w:ascii="Times New Roman" w:hAnsi="Times New Roman" w:cs="Times New Roman"/>
          <w:bCs/>
          <w:lang w:val="en-US"/>
        </w:rPr>
        <w:t>hypothesize</w:t>
      </w:r>
      <w:r w:rsidRPr="003F63F6">
        <w:rPr>
          <w:rFonts w:ascii="Times New Roman" w:hAnsi="Times New Roman" w:cs="Times New Roman"/>
          <w:bCs/>
        </w:rPr>
        <w:t xml:space="preserve"> an increase in executive control during active rhythmic TMS compared to other conditions. Quantitatively, this would manifest in an increase in approximate entropy (AE).</w:t>
      </w:r>
    </w:p>
    <w:p w14:paraId="3267F8A1" w14:textId="77777777" w:rsidR="00765E52" w:rsidRPr="0064714C"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64714C">
        <w:rPr>
          <w:rFonts w:ascii="Times New Roman" w:hAnsi="Times New Roman" w:cs="Times New Roman"/>
          <w:bCs/>
        </w:rPr>
        <w:t>H</w:t>
      </w:r>
      <w:r w:rsidRPr="0064714C">
        <w:rPr>
          <w:rFonts w:ascii="Times New Roman" w:hAnsi="Times New Roman" w:cs="Times New Roman"/>
          <w:bCs/>
          <w:lang w:val="en-US"/>
        </w:rPr>
        <w:t>3</w:t>
      </w:r>
      <w:r w:rsidRPr="0064714C">
        <w:rPr>
          <w:rFonts w:ascii="Times New Roman" w:hAnsi="Times New Roman" w:cs="Times New Roman"/>
          <w:bCs/>
        </w:rPr>
        <w:t>. By extension, we expect subjects to more accurately emulate the rhythm of the metronome with finger taps during active rhythmic TMS compared to other conditions. This would reflect in lower behavioral variability (BV).</w:t>
      </w:r>
    </w:p>
    <w:p w14:paraId="0969ACE3" w14:textId="3C5B58E1" w:rsidR="00145957" w:rsidRDefault="002D22F1" w:rsidP="00765E52">
      <w:pPr>
        <w:pBdr>
          <w:top w:val="nil"/>
          <w:left w:val="nil"/>
          <w:bottom w:val="nil"/>
          <w:right w:val="nil"/>
          <w:between w:val="nil"/>
        </w:pBdr>
        <w:spacing w:line="360" w:lineRule="auto"/>
        <w:ind w:left="-284" w:right="-330" w:firstLine="568"/>
        <w:jc w:val="both"/>
        <w:rPr>
          <w:rFonts w:ascii="Times New Roman" w:hAnsi="Times New Roman" w:cs="Times New Roman"/>
          <w:lang w:val="en-US"/>
        </w:rPr>
      </w:pPr>
      <w:r>
        <w:rPr>
          <w:rFonts w:ascii="Times New Roman" w:hAnsi="Times New Roman" w:cs="Times New Roman"/>
          <w:lang w:val="en-US"/>
        </w:rPr>
        <w:t>Considering</w:t>
      </w:r>
      <w:r w:rsidR="00145957">
        <w:rPr>
          <w:rFonts w:ascii="Times New Roman" w:hAnsi="Times New Roman" w:cs="Times New Roman"/>
          <w:lang w:val="en-US"/>
        </w:rPr>
        <w:t xml:space="preserve"> the relative novelty of the FT-RSGT, prior to the main TMS-EEG experiment, </w:t>
      </w:r>
      <w:r>
        <w:rPr>
          <w:rFonts w:ascii="Times New Roman" w:hAnsi="Times New Roman" w:cs="Times New Roman"/>
          <w:lang w:val="en-US"/>
        </w:rPr>
        <w:t xml:space="preserve">we first attempted to replicate the key features of the task as previously done in </w:t>
      </w:r>
      <w:r>
        <w:rPr>
          <w:rFonts w:ascii="Times New Roman" w:hAnsi="Times New Roman" w:cs="Times New Roman"/>
          <w:lang w:val="en-US"/>
        </w:rPr>
        <w:fldChar w:fldCharType="begin" w:fldLock="1"/>
      </w:r>
      <w:r>
        <w:rPr>
          <w:rFonts w:ascii="Times New Roman" w:hAnsi="Times New Roman" w:cs="Times New Roman"/>
          <w:lang w:val="en-US"/>
        </w:rPr>
        <w:instrText>ADDIN paperpile_citation &lt;clusterId&gt;K232R388N679K463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Pr>
          <w:rFonts w:ascii="Times New Roman" w:hAnsi="Times New Roman" w:cs="Times New Roman"/>
          <w:lang w:val="en-US"/>
        </w:rPr>
        <w:fldChar w:fldCharType="separate"/>
      </w:r>
      <w:r>
        <w:rPr>
          <w:rFonts w:ascii="Times New Roman" w:hAnsi="Times New Roman" w:cs="Times New Roman"/>
          <w:noProof/>
          <w:lang w:val="en-US"/>
        </w:rPr>
        <w:t>Boayue et al. (2021)</w:t>
      </w:r>
      <w:r>
        <w:rPr>
          <w:rFonts w:ascii="Times New Roman" w:hAnsi="Times New Roman" w:cs="Times New Roman"/>
          <w:lang w:val="en-US"/>
        </w:rPr>
        <w:fldChar w:fldCharType="end"/>
      </w:r>
      <w:r>
        <w:rPr>
          <w:rFonts w:ascii="Times New Roman" w:hAnsi="Times New Roman" w:cs="Times New Roman"/>
          <w:lang w:val="en-US"/>
        </w:rPr>
        <w:t xml:space="preserve"> and to thus validate it. To this end, </w:t>
      </w:r>
      <w:r w:rsidR="00145957">
        <w:rPr>
          <w:rFonts w:ascii="Times New Roman" w:hAnsi="Times New Roman" w:cs="Times New Roman"/>
          <w:lang w:val="en-US"/>
        </w:rPr>
        <w:t xml:space="preserve">we conducted a behavioral pilot whereby 13 participants </w:t>
      </w:r>
      <w:r w:rsidR="00A26734">
        <w:rPr>
          <w:rFonts w:ascii="Times New Roman" w:hAnsi="Times New Roman" w:cs="Times New Roman"/>
          <w:lang w:val="en-US"/>
        </w:rPr>
        <w:t>completed</w:t>
      </w:r>
      <w:r w:rsidR="00145957">
        <w:rPr>
          <w:rFonts w:ascii="Times New Roman" w:hAnsi="Times New Roman" w:cs="Times New Roman"/>
          <w:lang w:val="en-US"/>
        </w:rPr>
        <w:t xml:space="preserve"> 6 blocks of the task, 10 minutes each.</w:t>
      </w:r>
      <w:r>
        <w:rPr>
          <w:rFonts w:ascii="Times New Roman" w:hAnsi="Times New Roman" w:cs="Times New Roman"/>
          <w:lang w:val="en-US"/>
        </w:rPr>
        <w:t xml:space="preserve"> Since the pilot was not part of the main study, we report the results </w:t>
      </w:r>
      <w:r w:rsidR="00A26734">
        <w:rPr>
          <w:rFonts w:ascii="Times New Roman" w:hAnsi="Times New Roman" w:cs="Times New Roman"/>
          <w:lang w:val="en-US"/>
        </w:rPr>
        <w:t>as exploratory analyses the aim of which was to further lend support to content validity of the task and to demonstrate that performance metrics of FT-RSGT have indeed the potential to reflect MW states.</w:t>
      </w:r>
    </w:p>
    <w:p w14:paraId="0C5B0B4E" w14:textId="24774E7F" w:rsidR="00A138CD" w:rsidRPr="00A138CD" w:rsidRDefault="00A26734" w:rsidP="00A138CD">
      <w:pPr>
        <w:pStyle w:val="ListParagraph"/>
        <w:numPr>
          <w:ilvl w:val="0"/>
          <w:numId w:val="1"/>
        </w:numPr>
        <w:pBdr>
          <w:top w:val="nil"/>
          <w:left w:val="nil"/>
          <w:bottom w:val="nil"/>
          <w:right w:val="nil"/>
          <w:between w:val="nil"/>
        </w:pBdr>
        <w:spacing w:before="200" w:after="200" w:line="360" w:lineRule="auto"/>
        <w:ind w:left="714" w:right="-329" w:hanging="357"/>
        <w:contextualSpacing w:val="0"/>
        <w:jc w:val="both"/>
        <w:rPr>
          <w:rFonts w:ascii="Times New Roman" w:hAnsi="Times New Roman" w:cs="Times New Roman"/>
          <w:b/>
          <w:sz w:val="28"/>
          <w:szCs w:val="28"/>
        </w:rPr>
      </w:pPr>
      <w:r w:rsidRPr="00E2146D">
        <w:rPr>
          <w:rFonts w:ascii="Times New Roman" w:hAnsi="Times New Roman" w:cs="Times New Roman"/>
          <w:b/>
          <w:sz w:val="28"/>
          <w:szCs w:val="28"/>
        </w:rPr>
        <w:t>Methods</w:t>
      </w:r>
    </w:p>
    <w:p w14:paraId="0838803B" w14:textId="758C36F9" w:rsidR="00E2146D" w:rsidRPr="00A138CD" w:rsidRDefault="00140FDE" w:rsidP="00A138CD">
      <w:pPr>
        <w:pStyle w:val="ListParagraph"/>
        <w:numPr>
          <w:ilvl w:val="1"/>
          <w:numId w:val="13"/>
        </w:numPr>
        <w:pBdr>
          <w:top w:val="nil"/>
          <w:left w:val="nil"/>
          <w:bottom w:val="nil"/>
          <w:right w:val="nil"/>
          <w:between w:val="nil"/>
        </w:pBdr>
        <w:spacing w:before="200" w:after="200" w:line="360" w:lineRule="auto"/>
        <w:ind w:left="992" w:right="-329" w:hanging="635"/>
        <w:contextualSpacing w:val="0"/>
        <w:jc w:val="both"/>
        <w:rPr>
          <w:rFonts w:ascii="Times New Roman" w:hAnsi="Times New Roman" w:cs="Times New Roman"/>
          <w:b/>
        </w:rPr>
      </w:pPr>
      <w:r w:rsidRPr="00A138CD">
        <w:rPr>
          <w:rFonts w:ascii="Times New Roman" w:hAnsi="Times New Roman" w:cs="Times New Roman"/>
          <w:b/>
          <w:lang w:val="en-US"/>
        </w:rPr>
        <w:t>Behavioral Pilo</w:t>
      </w:r>
      <w:r w:rsidR="00E2146D" w:rsidRPr="00A138CD">
        <w:rPr>
          <w:rFonts w:ascii="Times New Roman" w:hAnsi="Times New Roman" w:cs="Times New Roman"/>
          <w:b/>
          <w:lang w:val="en-US"/>
        </w:rPr>
        <w:t>t</w:t>
      </w:r>
    </w:p>
    <w:p w14:paraId="547DF4CD" w14:textId="0EAE1D4A" w:rsidR="00E2146D" w:rsidRPr="000F0594" w:rsidRDefault="00E2146D" w:rsidP="00A138CD">
      <w:pPr>
        <w:pStyle w:val="ListParagraph"/>
        <w:numPr>
          <w:ilvl w:val="2"/>
          <w:numId w:val="13"/>
        </w:numPr>
        <w:pBdr>
          <w:top w:val="nil"/>
          <w:left w:val="nil"/>
          <w:bottom w:val="nil"/>
          <w:right w:val="nil"/>
          <w:between w:val="nil"/>
        </w:pBdr>
        <w:spacing w:before="200" w:after="200"/>
        <w:ind w:left="993" w:right="-329" w:hanging="709"/>
        <w:jc w:val="both"/>
        <w:rPr>
          <w:rFonts w:ascii="Times New Roman" w:hAnsi="Times New Roman" w:cs="Times New Roman"/>
          <w:b/>
          <w:i/>
          <w:iCs/>
        </w:rPr>
      </w:pPr>
      <w:r w:rsidRPr="000F0594">
        <w:rPr>
          <w:rFonts w:ascii="Times New Roman" w:hAnsi="Times New Roman" w:cs="Times New Roman"/>
          <w:b/>
          <w:i/>
          <w:iCs/>
          <w:lang w:val="en-US"/>
        </w:rPr>
        <w:t>Participants</w:t>
      </w:r>
    </w:p>
    <w:p w14:paraId="1623E954" w14:textId="7DBF3833" w:rsidR="00E2146D" w:rsidRDefault="00E2146D" w:rsidP="00D72479">
      <w:pPr>
        <w:pBdr>
          <w:top w:val="nil"/>
          <w:left w:val="nil"/>
          <w:bottom w:val="nil"/>
          <w:right w:val="nil"/>
          <w:between w:val="nil"/>
        </w:pBdr>
        <w:spacing w:before="200" w:after="200" w:line="360" w:lineRule="auto"/>
        <w:ind w:left="-284" w:right="-329" w:firstLine="568"/>
        <w:jc w:val="both"/>
        <w:rPr>
          <w:rFonts w:ascii="Times New Roman" w:hAnsi="Times New Roman" w:cs="Times New Roman"/>
          <w:bCs/>
          <w:lang w:val="en-US"/>
        </w:rPr>
      </w:pPr>
      <w:r>
        <w:rPr>
          <w:rFonts w:ascii="Times New Roman" w:hAnsi="Times New Roman" w:cs="Times New Roman"/>
          <w:bCs/>
          <w:lang w:val="en-US"/>
        </w:rPr>
        <w:t>The pilot sample consisted of 11 members</w:t>
      </w:r>
      <w:r w:rsidR="007677B8">
        <w:rPr>
          <w:rFonts w:ascii="Times New Roman" w:hAnsi="Times New Roman" w:cs="Times New Roman"/>
          <w:bCs/>
          <w:lang w:val="en-US"/>
        </w:rPr>
        <w:t xml:space="preserve"> (</w:t>
      </w:r>
      <w:r w:rsidR="00FE247D">
        <w:rPr>
          <w:rFonts w:ascii="Times New Roman" w:hAnsi="Times New Roman" w:cs="Times New Roman"/>
          <w:bCs/>
          <w:lang w:val="en-US"/>
        </w:rPr>
        <w:t>6 females</w:t>
      </w:r>
      <w:r w:rsidR="007677B8">
        <w:rPr>
          <w:rFonts w:ascii="Times New Roman" w:hAnsi="Times New Roman" w:cs="Times New Roman"/>
          <w:bCs/>
          <w:lang w:val="en-US"/>
        </w:rPr>
        <w:t>)</w:t>
      </w:r>
      <w:r>
        <w:rPr>
          <w:rFonts w:ascii="Times New Roman" w:hAnsi="Times New Roman" w:cs="Times New Roman"/>
          <w:bCs/>
          <w:lang w:val="en-US"/>
        </w:rPr>
        <w:t xml:space="preserve"> of the </w:t>
      </w:r>
      <w:proofErr w:type="spellStart"/>
      <w:r>
        <w:rPr>
          <w:rFonts w:ascii="Times New Roman" w:hAnsi="Times New Roman" w:cs="Times New Roman"/>
          <w:bCs/>
          <w:lang w:val="en-US"/>
        </w:rPr>
        <w:t>F</w:t>
      </w:r>
      <w:r w:rsidR="007677B8">
        <w:rPr>
          <w:rFonts w:ascii="Times New Roman" w:hAnsi="Times New Roman" w:cs="Times New Roman"/>
          <w:bCs/>
          <w:lang w:val="en-US"/>
        </w:rPr>
        <w:t>r</w:t>
      </w:r>
      <w:r>
        <w:rPr>
          <w:rFonts w:ascii="Times New Roman" w:hAnsi="Times New Roman" w:cs="Times New Roman"/>
          <w:bCs/>
          <w:lang w:val="en-US"/>
        </w:rPr>
        <w:t>ontlab</w:t>
      </w:r>
      <w:proofErr w:type="spellEnd"/>
      <w:r>
        <w:rPr>
          <w:rFonts w:ascii="Times New Roman" w:hAnsi="Times New Roman" w:cs="Times New Roman"/>
          <w:bCs/>
          <w:lang w:val="en-US"/>
        </w:rPr>
        <w:t xml:space="preserve"> laboratory and employees of the Paris Brain Institute</w:t>
      </w:r>
      <w:r w:rsidR="00D72479">
        <w:rPr>
          <w:rFonts w:ascii="Times New Roman" w:hAnsi="Times New Roman" w:cs="Times New Roman"/>
          <w:bCs/>
          <w:lang w:val="en-US"/>
        </w:rPr>
        <w:t xml:space="preserve"> aged 21 to 32 years old (</w:t>
      </w:r>
      <w:r w:rsidR="00D72479">
        <w:rPr>
          <w:rFonts w:ascii="Times New Roman" w:hAnsi="Times New Roman" w:cs="Times New Roman"/>
          <w:bCs/>
          <w:lang w:val="en-US"/>
        </w:rPr>
        <w:t>mean age = 24.75, SD = 3.25</w:t>
      </w:r>
      <w:r w:rsidR="00D72479">
        <w:rPr>
          <w:rFonts w:ascii="Times New Roman" w:hAnsi="Times New Roman" w:cs="Times New Roman"/>
          <w:bCs/>
          <w:lang w:val="en-US"/>
        </w:rPr>
        <w:t>). The only inclusion criterion was physical ability to complete the task and normal or corrected to normal vision.</w:t>
      </w:r>
    </w:p>
    <w:p w14:paraId="2BDBF8C3" w14:textId="166BD899" w:rsidR="00D72479" w:rsidRPr="000F0594" w:rsidRDefault="00D72479" w:rsidP="00A138CD">
      <w:pPr>
        <w:pStyle w:val="ListParagraph"/>
        <w:numPr>
          <w:ilvl w:val="2"/>
          <w:numId w:val="13"/>
        </w:numPr>
        <w:pBdr>
          <w:top w:val="nil"/>
          <w:left w:val="nil"/>
          <w:bottom w:val="nil"/>
          <w:right w:val="nil"/>
          <w:between w:val="nil"/>
        </w:pBdr>
        <w:spacing w:before="200" w:after="200" w:line="360" w:lineRule="auto"/>
        <w:ind w:left="993" w:right="-329" w:hanging="709"/>
        <w:jc w:val="both"/>
        <w:rPr>
          <w:rFonts w:ascii="Times New Roman" w:hAnsi="Times New Roman" w:cs="Times New Roman"/>
          <w:b/>
          <w:i/>
          <w:iCs/>
          <w:lang w:val="en-US"/>
        </w:rPr>
      </w:pPr>
      <w:r w:rsidRPr="000F0594">
        <w:rPr>
          <w:rFonts w:ascii="Times New Roman" w:hAnsi="Times New Roman" w:cs="Times New Roman"/>
          <w:b/>
          <w:i/>
          <w:iCs/>
          <w:lang w:val="en-US"/>
        </w:rPr>
        <w:t>Behavioral task</w:t>
      </w:r>
      <w:r w:rsidR="00CE15C1" w:rsidRPr="000F0594">
        <w:rPr>
          <w:rFonts w:ascii="Times New Roman" w:hAnsi="Times New Roman" w:cs="Times New Roman"/>
          <w:b/>
          <w:i/>
          <w:iCs/>
          <w:lang w:val="en-US"/>
        </w:rPr>
        <w:t xml:space="preserve"> &amp; Procedure</w:t>
      </w:r>
    </w:p>
    <w:p w14:paraId="6E3377BB" w14:textId="223D9F61" w:rsidR="00D10566" w:rsidRDefault="00D10566" w:rsidP="00D10566">
      <w:pPr>
        <w:pBdr>
          <w:top w:val="nil"/>
          <w:left w:val="nil"/>
          <w:bottom w:val="nil"/>
          <w:right w:val="nil"/>
          <w:between w:val="nil"/>
        </w:pBdr>
        <w:spacing w:line="360" w:lineRule="auto"/>
        <w:ind w:left="-284" w:right="-329" w:firstLine="568"/>
        <w:jc w:val="both"/>
        <w:rPr>
          <w:rFonts w:ascii="Times New Roman" w:hAnsi="Times New Roman" w:cs="Times New Roman"/>
          <w:lang w:val="en-GB"/>
        </w:rPr>
      </w:pPr>
      <w:r w:rsidRPr="00D10566">
        <w:rPr>
          <w:rFonts w:ascii="Times New Roman" w:hAnsi="Times New Roman" w:cs="Times New Roman"/>
          <w:bCs/>
          <w:iCs/>
        </w:rPr>
        <w:t xml:space="preserve">This study involves a novel task – the </w:t>
      </w:r>
      <w:r w:rsidRPr="00D10566">
        <w:rPr>
          <w:rFonts w:ascii="Times New Roman" w:hAnsi="Times New Roman" w:cs="Times New Roman"/>
          <w:lang w:val="en-GB"/>
        </w:rPr>
        <w:t xml:space="preserve">Finger-Tapping Random Sequence Generation Task (FT-RSGT: </w:t>
      </w:r>
      <w:r w:rsidRPr="00D10566">
        <w:rPr>
          <w:rFonts w:ascii="Times New Roman" w:hAnsi="Times New Roman" w:cs="Times New Roman"/>
          <w:lang w:val="en-GB"/>
        </w:rPr>
        <w:fldChar w:fldCharType="begin" w:fldLock="1"/>
      </w:r>
      <w:r w:rsidRPr="00D10566">
        <w:rPr>
          <w:rFonts w:ascii="Times New Roman" w:hAnsi="Times New Roman" w:cs="Times New Roman"/>
          <w:lang w:val="en-GB"/>
        </w:rPr>
        <w:instrText>ADDIN paperpile_citation &lt;clusterId&gt;B532P618E398I993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Pr="00D10566">
        <w:rPr>
          <w:rFonts w:ascii="Times New Roman" w:hAnsi="Times New Roman" w:cs="Times New Roman"/>
          <w:lang w:val="en-GB"/>
        </w:rPr>
        <w:fldChar w:fldCharType="separate"/>
      </w:r>
      <w:r w:rsidRPr="00D10566">
        <w:rPr>
          <w:rFonts w:ascii="Times New Roman" w:hAnsi="Times New Roman" w:cs="Times New Roman"/>
          <w:noProof/>
          <w:lang w:val="en-GB"/>
        </w:rPr>
        <w:t>Boayue et al., 2021)</w:t>
      </w:r>
      <w:r w:rsidRPr="00D10566">
        <w:rPr>
          <w:rFonts w:ascii="Times New Roman" w:hAnsi="Times New Roman" w:cs="Times New Roman"/>
          <w:lang w:val="en-GB"/>
        </w:rPr>
        <w:fldChar w:fldCharType="end"/>
      </w:r>
      <w:r w:rsidRPr="00D10566">
        <w:rPr>
          <w:rFonts w:ascii="Times New Roman" w:hAnsi="Times New Roman" w:cs="Times New Roman"/>
          <w:lang w:val="en-GB"/>
        </w:rPr>
        <w:t xml:space="preserve">. FT-RSGT is a combination of a modified version of the random generation task </w:t>
      </w:r>
      <w:r w:rsidRPr="00D10566">
        <w:rPr>
          <w:rFonts w:ascii="Times New Roman" w:hAnsi="Times New Roman" w:cs="Times New Roman"/>
          <w:lang w:val="en-GB"/>
        </w:rPr>
        <w:fldChar w:fldCharType="begin" w:fldLock="1"/>
      </w:r>
      <w:r w:rsidRPr="00D10566">
        <w:rPr>
          <w:rFonts w:ascii="Times New Roman" w:hAnsi="Times New Roman" w:cs="Times New Roman"/>
          <w:lang w:val="en-GB"/>
        </w:rPr>
        <w:instrText>ADDIN paperpile_citation &lt;clusterId&gt;A887O847K538H958&lt;/clusterId&gt;&lt;metadata&gt;&lt;citation&gt;&lt;id&gt;4fb0c24b-979d-4245-9f16-ec9112bc65e1&lt;/id&gt;&lt;/citation&gt;&lt;citation&gt;&lt;id&gt;c5c6092c-22d2-4742-b108-65e115e87b6a&lt;/id&gt;&lt;/citation&gt;&lt;/metadata&gt;&lt;data&gt;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&lt;/data&gt; \* MERGEFORMAT</w:instrText>
      </w:r>
      <w:r w:rsidRPr="00D10566">
        <w:rPr>
          <w:rFonts w:ascii="Times New Roman" w:hAnsi="Times New Roman" w:cs="Times New Roman"/>
          <w:lang w:val="en-GB"/>
        </w:rPr>
        <w:fldChar w:fldCharType="separate"/>
      </w:r>
      <w:r w:rsidRPr="00D10566">
        <w:rPr>
          <w:rFonts w:ascii="Times New Roman" w:hAnsi="Times New Roman" w:cs="Times New Roman"/>
          <w:noProof/>
          <w:lang w:val="en-GB"/>
        </w:rPr>
        <w:t>(Baddeley et al., 1998; Towse, 1998)</w:t>
      </w:r>
      <w:r w:rsidRPr="00D10566">
        <w:rPr>
          <w:rFonts w:ascii="Times New Roman" w:hAnsi="Times New Roman" w:cs="Times New Roman"/>
          <w:lang w:val="en-GB"/>
        </w:rPr>
        <w:fldChar w:fldCharType="end"/>
      </w:r>
      <w:r w:rsidRPr="00D10566">
        <w:rPr>
          <w:rFonts w:ascii="Times New Roman" w:hAnsi="Times New Roman" w:cs="Times New Roman"/>
          <w:lang w:val="en-GB"/>
        </w:rPr>
        <w:t xml:space="preserve"> and a finger-tapping task </w:t>
      </w:r>
      <w:r w:rsidRPr="00D10566">
        <w:rPr>
          <w:rFonts w:ascii="Times New Roman" w:hAnsi="Times New Roman" w:cs="Times New Roman"/>
          <w:lang w:val="en-GB"/>
        </w:rPr>
        <w:fldChar w:fldCharType="begin" w:fldLock="1"/>
      </w:r>
      <w:r w:rsidRPr="00D10566">
        <w:rPr>
          <w:rFonts w:ascii="Times New Roman" w:hAnsi="Times New Roman" w:cs="Times New Roman"/>
          <w:lang w:val="en-GB"/>
        </w:rPr>
        <w:instrText>ADDIN paperpile_citation &lt;clusterId&gt;G379T436P149U763&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D10566">
        <w:rPr>
          <w:rFonts w:ascii="Times New Roman" w:hAnsi="Times New Roman" w:cs="Times New Roman"/>
          <w:lang w:val="en-GB"/>
        </w:rPr>
        <w:fldChar w:fldCharType="separate"/>
      </w:r>
      <w:r w:rsidRPr="00D10566">
        <w:rPr>
          <w:rFonts w:ascii="Times New Roman" w:hAnsi="Times New Roman" w:cs="Times New Roman"/>
          <w:noProof/>
          <w:lang w:val="en-GB"/>
        </w:rPr>
        <w:t>(Kucyi et al., 2016; Seli et al., 2013)</w:t>
      </w:r>
      <w:r w:rsidRPr="00D10566">
        <w:rPr>
          <w:rFonts w:ascii="Times New Roman" w:hAnsi="Times New Roman" w:cs="Times New Roman"/>
          <w:lang w:val="en-GB"/>
        </w:rPr>
        <w:fldChar w:fldCharType="end"/>
      </w:r>
      <w:r w:rsidRPr="00D10566">
        <w:rPr>
          <w:rFonts w:ascii="Times New Roman" w:hAnsi="Times New Roman" w:cs="Times New Roman"/>
          <w:lang w:val="en-GB"/>
        </w:rPr>
        <w:t xml:space="preserve">. This task consists of two sub-tasks: </w:t>
      </w:r>
      <w:proofErr w:type="spellStart"/>
      <w:r w:rsidRPr="00D10566">
        <w:rPr>
          <w:rFonts w:ascii="Times New Roman" w:hAnsi="Times New Roman" w:cs="Times New Roman"/>
          <w:lang w:val="en-GB"/>
        </w:rPr>
        <w:t>i</w:t>
      </w:r>
      <w:proofErr w:type="spellEnd"/>
      <w:r w:rsidRPr="00D10566">
        <w:rPr>
          <w:rFonts w:ascii="Times New Roman" w:hAnsi="Times New Roman" w:cs="Times New Roman"/>
          <w:lang w:val="en-GB"/>
        </w:rPr>
        <w:t xml:space="preserve">. rhythmic finger-tapping in response to an ongoing metronome and ii. the generation of irregular sequences by pressing one of the two available response-buttons (“S”, left key and “L”, right key). Subjects were instructed to emulate the rhythm of the metronome as accurately as possible with their finger taps and, simultaneously, to try and render every button press as unpredictable for the external observer as possible. To ensure that the participants understand the task, we provided ample examples of how an irregular sequence would </w:t>
      </w:r>
      <w:r w:rsidRPr="00D10566">
        <w:rPr>
          <w:rFonts w:ascii="Times New Roman" w:hAnsi="Times New Roman" w:cs="Times New Roman"/>
          <w:lang w:val="en-GB"/>
        </w:rPr>
        <w:lastRenderedPageBreak/>
        <w:t>compare to a regular sequence (</w:t>
      </w:r>
      <w:proofErr w:type="gramStart"/>
      <w:r w:rsidRPr="00D10566">
        <w:rPr>
          <w:rFonts w:ascii="Times New Roman" w:hAnsi="Times New Roman" w:cs="Times New Roman"/>
          <w:lang w:val="en-GB"/>
        </w:rPr>
        <w:t>e.g.</w:t>
      </w:r>
      <w:proofErr w:type="gramEnd"/>
      <w:r w:rsidRPr="00D10566">
        <w:rPr>
          <w:rFonts w:ascii="Times New Roman" w:hAnsi="Times New Roman" w:cs="Times New Roman"/>
          <w:lang w:val="en-GB"/>
        </w:rPr>
        <w:t xml:space="preserve"> “right-left-right-left” is more regular than “right-right-left-right”) and emphasized that each press must be difficult to predict for an external party. The subjects also underwent a training upon which they were asked to retrospectively assess the tapping sequences they had produced and to provide examples thereof.</w:t>
      </w:r>
      <w:r w:rsidR="00CE15C1">
        <w:rPr>
          <w:rFonts w:ascii="Times New Roman" w:hAnsi="Times New Roman" w:cs="Times New Roman"/>
          <w:lang w:val="en-GB"/>
        </w:rPr>
        <w:t xml:space="preserve"> Figure 2 represents a schematic of the task.</w:t>
      </w:r>
    </w:p>
    <w:p w14:paraId="3117FF6A" w14:textId="77777777" w:rsidR="004B22AC" w:rsidRDefault="004B22AC" w:rsidP="00D10566">
      <w:pPr>
        <w:pBdr>
          <w:top w:val="nil"/>
          <w:left w:val="nil"/>
          <w:bottom w:val="nil"/>
          <w:right w:val="nil"/>
          <w:between w:val="nil"/>
        </w:pBdr>
        <w:spacing w:line="360" w:lineRule="auto"/>
        <w:ind w:left="-284" w:right="-329" w:firstLine="568"/>
        <w:jc w:val="both"/>
        <w:rPr>
          <w:rFonts w:ascii="Times New Roman" w:hAnsi="Times New Roman" w:cs="Times New Roman"/>
          <w:lang w:val="en-GB"/>
        </w:rPr>
      </w:pPr>
    </w:p>
    <w:p w14:paraId="23588D1D" w14:textId="01D8A1DF" w:rsidR="00F370E6" w:rsidRPr="00D10566" w:rsidRDefault="00F370E6" w:rsidP="00F370E6">
      <w:pPr>
        <w:pBdr>
          <w:top w:val="nil"/>
          <w:left w:val="nil"/>
          <w:bottom w:val="nil"/>
          <w:right w:val="nil"/>
          <w:between w:val="nil"/>
        </w:pBdr>
        <w:spacing w:line="360" w:lineRule="auto"/>
        <w:ind w:left="-284" w:right="-329" w:firstLine="568"/>
        <w:rPr>
          <w:rFonts w:ascii="Times New Roman" w:hAnsi="Times New Roman" w:cs="Times New Roman"/>
          <w:b/>
          <w:i/>
        </w:rPr>
      </w:pPr>
      <w:r w:rsidRPr="00F370E6">
        <w:rPr>
          <w:rFonts w:ascii="Times New Roman" w:hAnsi="Times New Roman" w:cs="Times New Roman"/>
          <w:b/>
          <w:i/>
        </w:rPr>
        <w:drawing>
          <wp:inline distT="0" distB="0" distL="0" distR="0" wp14:anchorId="6EC6A094" wp14:editId="32D30299">
            <wp:extent cx="1355272" cy="23797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4098" cy="251820"/>
                    </a:xfrm>
                    <a:prstGeom prst="rect">
                      <a:avLst/>
                    </a:prstGeom>
                  </pic:spPr>
                </pic:pic>
              </a:graphicData>
            </a:graphic>
          </wp:inline>
        </w:drawing>
      </w:r>
    </w:p>
    <w:p w14:paraId="353EE826" w14:textId="77777777" w:rsidR="00F370E6" w:rsidRDefault="00F370E6" w:rsidP="00C2726C">
      <w:pPr>
        <w:pStyle w:val="ListParagraph"/>
        <w:keepNext/>
        <w:pBdr>
          <w:top w:val="nil"/>
          <w:left w:val="nil"/>
          <w:bottom w:val="nil"/>
          <w:right w:val="nil"/>
          <w:between w:val="nil"/>
        </w:pBdr>
        <w:tabs>
          <w:tab w:val="left" w:pos="426"/>
        </w:tabs>
        <w:spacing w:before="200" w:after="200"/>
        <w:ind w:left="-284" w:right="-330" w:firstLine="568"/>
        <w:jc w:val="center"/>
      </w:pPr>
      <w:r w:rsidRPr="00F370E6">
        <w:rPr>
          <w:rFonts w:ascii="Times New Roman" w:hAnsi="Times New Roman" w:cs="Times New Roman"/>
          <w:b/>
          <w:sz w:val="28"/>
          <w:szCs w:val="28"/>
        </w:rPr>
        <w:drawing>
          <wp:inline distT="0" distB="0" distL="0" distR="0" wp14:anchorId="6E5C01B7" wp14:editId="1995AA81">
            <wp:extent cx="5730511" cy="840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821" b="12576"/>
                    <a:stretch/>
                  </pic:blipFill>
                  <pic:spPr bwMode="auto">
                    <a:xfrm>
                      <a:off x="0" y="0"/>
                      <a:ext cx="5731510" cy="841068"/>
                    </a:xfrm>
                    <a:prstGeom prst="rect">
                      <a:avLst/>
                    </a:prstGeom>
                    <a:ln>
                      <a:noFill/>
                    </a:ln>
                    <a:extLst>
                      <a:ext uri="{53640926-AAD7-44D8-BBD7-CCE9431645EC}">
                        <a14:shadowObscured xmlns:a14="http://schemas.microsoft.com/office/drawing/2010/main"/>
                      </a:ext>
                    </a:extLst>
                  </pic:spPr>
                </pic:pic>
              </a:graphicData>
            </a:graphic>
          </wp:inline>
        </w:drawing>
      </w:r>
    </w:p>
    <w:p w14:paraId="60524354" w14:textId="0AC30F21" w:rsidR="00CE15C1" w:rsidRDefault="00F370E6" w:rsidP="00CE15C1">
      <w:pPr>
        <w:pStyle w:val="Caption"/>
        <w:ind w:left="-284"/>
        <w:rPr>
          <w:rFonts w:ascii="Times New Roman" w:hAnsi="Times New Roman" w:cs="Times New Roman"/>
          <w:color w:val="auto"/>
          <w:sz w:val="22"/>
          <w:szCs w:val="22"/>
          <w:lang w:val="en-US"/>
        </w:rPr>
      </w:pPr>
      <w:r w:rsidRPr="00F370E6">
        <w:rPr>
          <w:rFonts w:ascii="Times New Roman" w:hAnsi="Times New Roman" w:cs="Times New Roman"/>
          <w:b/>
          <w:bCs/>
          <w:color w:val="auto"/>
          <w:sz w:val="22"/>
          <w:szCs w:val="22"/>
        </w:rPr>
        <w:t xml:space="preserve">Figure </w:t>
      </w:r>
      <w:r w:rsidRPr="00F370E6">
        <w:rPr>
          <w:rFonts w:ascii="Times New Roman" w:hAnsi="Times New Roman" w:cs="Times New Roman"/>
          <w:b/>
          <w:bCs/>
          <w:color w:val="auto"/>
          <w:sz w:val="22"/>
          <w:szCs w:val="22"/>
        </w:rPr>
        <w:fldChar w:fldCharType="begin"/>
      </w:r>
      <w:r w:rsidRPr="00F370E6">
        <w:rPr>
          <w:rFonts w:ascii="Times New Roman" w:hAnsi="Times New Roman" w:cs="Times New Roman"/>
          <w:b/>
          <w:bCs/>
          <w:color w:val="auto"/>
          <w:sz w:val="22"/>
          <w:szCs w:val="22"/>
        </w:rPr>
        <w:instrText xml:space="preserve"> SEQ Figure \* ARABIC </w:instrText>
      </w:r>
      <w:r w:rsidRPr="00F370E6">
        <w:rPr>
          <w:rFonts w:ascii="Times New Roman" w:hAnsi="Times New Roman" w:cs="Times New Roman"/>
          <w:b/>
          <w:bCs/>
          <w:color w:val="auto"/>
          <w:sz w:val="22"/>
          <w:szCs w:val="22"/>
        </w:rPr>
        <w:fldChar w:fldCharType="separate"/>
      </w:r>
      <w:r w:rsidR="0051761E">
        <w:rPr>
          <w:rFonts w:ascii="Times New Roman" w:hAnsi="Times New Roman" w:cs="Times New Roman"/>
          <w:b/>
          <w:bCs/>
          <w:noProof/>
          <w:color w:val="auto"/>
          <w:sz w:val="22"/>
          <w:szCs w:val="22"/>
        </w:rPr>
        <w:t>2</w:t>
      </w:r>
      <w:r w:rsidRPr="00F370E6">
        <w:rPr>
          <w:rFonts w:ascii="Times New Roman" w:hAnsi="Times New Roman" w:cs="Times New Roman"/>
          <w:b/>
          <w:bCs/>
          <w:color w:val="auto"/>
          <w:sz w:val="22"/>
          <w:szCs w:val="22"/>
        </w:rPr>
        <w:fldChar w:fldCharType="end"/>
      </w:r>
      <w:r w:rsidRPr="00F370E6">
        <w:rPr>
          <w:rFonts w:ascii="Times New Roman" w:hAnsi="Times New Roman" w:cs="Times New Roman"/>
          <w:b/>
          <w:bCs/>
          <w:color w:val="auto"/>
          <w:sz w:val="22"/>
          <w:szCs w:val="22"/>
          <w:lang w:val="en-US"/>
        </w:rPr>
        <w:t>.</w:t>
      </w:r>
      <w:r w:rsidRPr="00F370E6">
        <w:rPr>
          <w:rFonts w:ascii="Times New Roman" w:hAnsi="Times New Roman" w:cs="Times New Roman"/>
          <w:color w:val="auto"/>
          <w:sz w:val="22"/>
          <w:szCs w:val="22"/>
          <w:lang w:val="en-US"/>
        </w:rPr>
        <w:t xml:space="preserve"> </w:t>
      </w:r>
      <w:r w:rsidRPr="00F370E6">
        <w:rPr>
          <w:rFonts w:ascii="Times New Roman" w:hAnsi="Times New Roman" w:cs="Times New Roman"/>
          <w:color w:val="auto"/>
          <w:sz w:val="22"/>
          <w:szCs w:val="22"/>
          <w:lang w:val="en-US"/>
        </w:rPr>
        <w:t xml:space="preserve">FT-RSGT: participants are instructed to press the right (L) or left (S) key in an irregular order simultaneously with the rhythm of the metronome. The tone of the metronome has a frequency of 440 Hz and its duration is 75 </w:t>
      </w:r>
      <w:proofErr w:type="spellStart"/>
      <w:r w:rsidRPr="00F370E6">
        <w:rPr>
          <w:rFonts w:ascii="Times New Roman" w:hAnsi="Times New Roman" w:cs="Times New Roman"/>
          <w:color w:val="auto"/>
          <w:sz w:val="22"/>
          <w:szCs w:val="22"/>
          <w:lang w:val="en-US"/>
        </w:rPr>
        <w:t>ms.</w:t>
      </w:r>
      <w:proofErr w:type="spellEnd"/>
      <w:r>
        <w:rPr>
          <w:rFonts w:ascii="Times New Roman" w:hAnsi="Times New Roman" w:cs="Times New Roman"/>
          <w:color w:val="auto"/>
          <w:sz w:val="22"/>
          <w:szCs w:val="22"/>
          <w:lang w:val="en-US"/>
        </w:rPr>
        <w:t xml:space="preserve"> ISI = 750 </w:t>
      </w:r>
      <w:proofErr w:type="spellStart"/>
      <w:r>
        <w:rPr>
          <w:rFonts w:ascii="Times New Roman" w:hAnsi="Times New Roman" w:cs="Times New Roman"/>
          <w:color w:val="auto"/>
          <w:sz w:val="22"/>
          <w:szCs w:val="22"/>
          <w:lang w:val="en-US"/>
        </w:rPr>
        <w:t>ms.</w:t>
      </w:r>
      <w:proofErr w:type="spellEnd"/>
    </w:p>
    <w:p w14:paraId="3EA03900" w14:textId="1E1FDC88" w:rsidR="004B22AC" w:rsidRPr="004B22AC" w:rsidRDefault="004B22AC" w:rsidP="004B22AC">
      <w:pPr>
        <w:pBdr>
          <w:top w:val="nil"/>
          <w:left w:val="nil"/>
          <w:bottom w:val="nil"/>
          <w:right w:val="nil"/>
          <w:between w:val="nil"/>
        </w:pBdr>
        <w:spacing w:line="360" w:lineRule="auto"/>
        <w:ind w:left="-284" w:right="-330" w:firstLine="568"/>
        <w:jc w:val="both"/>
        <w:rPr>
          <w:rFonts w:ascii="Times New Roman" w:hAnsi="Times New Roman" w:cs="Times New Roman"/>
          <w:lang w:val="en-GB"/>
        </w:rPr>
      </w:pPr>
      <w:commentRangeStart w:id="2"/>
      <w:r w:rsidRPr="00087551">
        <w:rPr>
          <w:rFonts w:ascii="Times New Roman" w:hAnsi="Times New Roman" w:cs="Times New Roman"/>
          <w:lang w:val="en-GB"/>
        </w:rPr>
        <w:t xml:space="preserve">Given that the generation of </w:t>
      </w:r>
      <w:r>
        <w:rPr>
          <w:rFonts w:ascii="Times New Roman" w:hAnsi="Times New Roman" w:cs="Times New Roman"/>
          <w:lang w:val="en-GB"/>
        </w:rPr>
        <w:t>irregular</w:t>
      </w:r>
      <w:r w:rsidRPr="00087551">
        <w:rPr>
          <w:rFonts w:ascii="Times New Roman" w:hAnsi="Times New Roman" w:cs="Times New Roman"/>
          <w:lang w:val="en-GB"/>
        </w:rPr>
        <w:t xml:space="preserve"> sequences</w:t>
      </w:r>
      <w:r>
        <w:rPr>
          <w:rFonts w:ascii="Times New Roman" w:hAnsi="Times New Roman" w:cs="Times New Roman"/>
          <w:lang w:val="en-GB"/>
        </w:rPr>
        <w:t xml:space="preserve"> </w:t>
      </w:r>
      <w:r w:rsidRPr="00087551">
        <w:rPr>
          <w:rFonts w:ascii="Times New Roman" w:hAnsi="Times New Roman" w:cs="Times New Roman"/>
          <w:lang w:val="en-GB"/>
        </w:rPr>
        <w:t>draws heavily on executive resources</w:t>
      </w:r>
      <w:commentRangeEnd w:id="2"/>
      <w:r>
        <w:rPr>
          <w:rStyle w:val="CommentReference"/>
          <w:rFonts w:ascii="Arial" w:eastAsia="Arial" w:hAnsi="Arial" w:cs="Arial"/>
          <w:lang w:val="en" w:eastAsia="en-GB"/>
        </w:rPr>
        <w:commentReference w:id="2"/>
      </w:r>
      <w:r w:rsidRPr="00087551">
        <w:rPr>
          <w:rFonts w:ascii="Times New Roman" w:hAnsi="Times New Roman" w:cs="Times New Roman"/>
          <w:lang w:val="en-GB"/>
        </w:rPr>
        <w:t>, the randomness of the generated sequence is related to their deployment. This has been confirmed by the finding that sequences generated during MW are typically less random (</w:t>
      </w:r>
      <w:proofErr w:type="spellStart"/>
      <w:r w:rsidRPr="00087551">
        <w:rPr>
          <w:rFonts w:ascii="Times New Roman" w:hAnsi="Times New Roman" w:cs="Times New Roman"/>
          <w:lang w:val="en-GB"/>
        </w:rPr>
        <w:t>Boayue</w:t>
      </w:r>
      <w:proofErr w:type="spellEnd"/>
      <w:r w:rsidRPr="00087551">
        <w:rPr>
          <w:rFonts w:ascii="Times New Roman" w:hAnsi="Times New Roman" w:cs="Times New Roman"/>
          <w:lang w:val="en-GB"/>
        </w:rPr>
        <w:t xml:space="preserve"> et al., 2020; Teasdale et al., 1995). In addition, the </w:t>
      </w:r>
      <w:proofErr w:type="spellStart"/>
      <w:r w:rsidRPr="00087551">
        <w:rPr>
          <w:rFonts w:ascii="Times New Roman" w:hAnsi="Times New Roman" w:cs="Times New Roman"/>
          <w:lang w:val="en-GB"/>
        </w:rPr>
        <w:t>behavioral</w:t>
      </w:r>
      <w:proofErr w:type="spellEnd"/>
      <w:r w:rsidRPr="00087551">
        <w:rPr>
          <w:rFonts w:ascii="Times New Roman" w:hAnsi="Times New Roman" w:cs="Times New Roman"/>
          <w:lang w:val="en-GB"/>
        </w:rPr>
        <w:t xml:space="preserve"> variability as measured by deviation of the taps from the on-going metronome in the finger-tapping studies have been shown to be an indicator of MW </w:t>
      </w:r>
      <w:r w:rsidRPr="00087551">
        <w:rPr>
          <w:rFonts w:ascii="Times New Roman" w:hAnsi="Times New Roman" w:cs="Times New Roman"/>
          <w:lang w:val="en-GB"/>
        </w:rPr>
        <w:fldChar w:fldCharType="begin" w:fldLock="1"/>
      </w:r>
      <w:r w:rsidRPr="00087551">
        <w:rPr>
          <w:rFonts w:ascii="Times New Roman" w:hAnsi="Times New Roman" w:cs="Times New Roman"/>
          <w:lang w:val="en-GB"/>
        </w:rPr>
        <w:instrText>ADDIN paperpile_citation &lt;clusterId&gt;W713D161Z451W174&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087551">
        <w:rPr>
          <w:rFonts w:ascii="Times New Roman" w:hAnsi="Times New Roman" w:cs="Times New Roman"/>
          <w:lang w:val="en-GB"/>
        </w:rPr>
        <w:fldChar w:fldCharType="separate"/>
      </w:r>
      <w:r w:rsidRPr="00087551">
        <w:rPr>
          <w:rFonts w:ascii="Times New Roman" w:hAnsi="Times New Roman" w:cs="Times New Roman"/>
          <w:noProof/>
          <w:lang w:val="en-GB"/>
        </w:rPr>
        <w:t>(Kucyi et al., 2016; Seli et al., 2013)</w:t>
      </w:r>
      <w:r w:rsidRPr="00087551">
        <w:rPr>
          <w:rFonts w:ascii="Times New Roman" w:hAnsi="Times New Roman" w:cs="Times New Roman"/>
          <w:lang w:val="en-GB"/>
        </w:rPr>
        <w:fldChar w:fldCharType="end"/>
      </w:r>
      <w:r w:rsidRPr="00087551">
        <w:rPr>
          <w:rFonts w:ascii="Times New Roman" w:hAnsi="Times New Roman" w:cs="Times New Roman"/>
          <w:lang w:val="en-GB"/>
        </w:rPr>
        <w:t>.</w:t>
      </w:r>
    </w:p>
    <w:p w14:paraId="5E9B18A7" w14:textId="23075609" w:rsidR="00CE15C1" w:rsidRDefault="00CE15C1" w:rsidP="009A3A9F">
      <w:pPr>
        <w:spacing w:after="200" w:line="360" w:lineRule="auto"/>
        <w:ind w:left="-284" w:right="-329" w:firstLine="567"/>
        <w:jc w:val="both"/>
        <w:rPr>
          <w:rFonts w:ascii="Times New Roman" w:hAnsi="Times New Roman" w:cs="Times New Roman"/>
          <w:lang w:val="en-US"/>
        </w:rPr>
      </w:pPr>
      <w:r w:rsidRPr="009B0F04">
        <w:rPr>
          <w:rFonts w:ascii="Times New Roman" w:hAnsi="Times New Roman" w:cs="Times New Roman"/>
          <w:lang w:val="en-US"/>
        </w:rPr>
        <w:t xml:space="preserve">During the experiment, the participants were seated in a chair, 57 centimeters away from the screen. The room was dimly lit, and participants wore a headset. </w:t>
      </w:r>
      <w:r w:rsidR="009A3A9F">
        <w:rPr>
          <w:rFonts w:ascii="Times New Roman" w:hAnsi="Times New Roman" w:cs="Times New Roman"/>
          <w:iCs/>
          <w:lang w:val="en-GB"/>
        </w:rPr>
        <w:t>Each trial began with a tone of 440 Hz lasting for</w:t>
      </w:r>
      <w:r w:rsidR="009A3A9F" w:rsidRPr="00087551">
        <w:rPr>
          <w:rFonts w:ascii="Times New Roman" w:hAnsi="Times New Roman" w:cs="Times New Roman"/>
          <w:iCs/>
          <w:lang w:val="en-GB"/>
        </w:rPr>
        <w:t xml:space="preserve"> 75 </w:t>
      </w:r>
      <w:proofErr w:type="spellStart"/>
      <w:r w:rsidR="009A3A9F" w:rsidRPr="00087551">
        <w:rPr>
          <w:rFonts w:ascii="Times New Roman" w:hAnsi="Times New Roman" w:cs="Times New Roman"/>
          <w:iCs/>
          <w:lang w:val="en-GB"/>
        </w:rPr>
        <w:t>ms</w:t>
      </w:r>
      <w:proofErr w:type="spellEnd"/>
      <w:r w:rsidR="009A3A9F">
        <w:rPr>
          <w:rFonts w:ascii="Times New Roman" w:hAnsi="Times New Roman" w:cs="Times New Roman"/>
          <w:iCs/>
          <w:lang w:val="en-GB"/>
        </w:rPr>
        <w:t xml:space="preserve"> </w:t>
      </w:r>
      <w:r w:rsidR="009A3A9F" w:rsidRPr="009B0F04">
        <w:rPr>
          <w:rFonts w:ascii="Times New Roman" w:hAnsi="Times New Roman" w:cs="Times New Roman"/>
          <w:lang w:val="en-US"/>
        </w:rPr>
        <w:t>as indicated in figure 2</w:t>
      </w:r>
      <w:r w:rsidR="009A3A9F">
        <w:rPr>
          <w:rFonts w:ascii="Times New Roman" w:hAnsi="Times New Roman" w:cs="Times New Roman"/>
          <w:iCs/>
          <w:lang w:val="en-GB"/>
        </w:rPr>
        <w:t>.</w:t>
      </w:r>
      <w:r w:rsidR="009A3A9F" w:rsidRPr="00087551">
        <w:rPr>
          <w:rFonts w:ascii="Times New Roman" w:hAnsi="Times New Roman" w:cs="Times New Roman"/>
          <w:iCs/>
          <w:lang w:val="en-GB"/>
        </w:rPr>
        <w:t xml:space="preserve"> </w:t>
      </w:r>
      <w:r w:rsidR="009A3A9F">
        <w:rPr>
          <w:rFonts w:ascii="Times New Roman" w:hAnsi="Times New Roman" w:cs="Times New Roman"/>
          <w:iCs/>
          <w:lang w:val="en-GB"/>
        </w:rPr>
        <w:t>The tone repeated</w:t>
      </w:r>
      <w:r w:rsidR="009A3A9F" w:rsidRPr="00087551">
        <w:rPr>
          <w:rFonts w:ascii="Times New Roman" w:hAnsi="Times New Roman" w:cs="Times New Roman"/>
          <w:iCs/>
          <w:lang w:val="en-GB"/>
        </w:rPr>
        <w:t xml:space="preserve"> every 750 </w:t>
      </w:r>
      <w:proofErr w:type="spellStart"/>
      <w:r w:rsidR="009A3A9F" w:rsidRPr="00087551">
        <w:rPr>
          <w:rFonts w:ascii="Times New Roman" w:hAnsi="Times New Roman" w:cs="Times New Roman"/>
          <w:iCs/>
          <w:lang w:val="en-GB"/>
        </w:rPr>
        <w:t>ms</w:t>
      </w:r>
      <w:proofErr w:type="spellEnd"/>
      <w:r w:rsidR="009A3A9F" w:rsidRPr="00087551">
        <w:rPr>
          <w:rFonts w:ascii="Times New Roman" w:hAnsi="Times New Roman" w:cs="Times New Roman"/>
          <w:iCs/>
          <w:lang w:val="en-GB"/>
        </w:rPr>
        <w:t xml:space="preserve"> (= inter-stimulus interval; ISI) until the appearance of a thought-probe (see </w:t>
      </w:r>
      <w:r w:rsidR="009A3A9F">
        <w:rPr>
          <w:rFonts w:ascii="Times New Roman" w:hAnsi="Times New Roman" w:cs="Times New Roman"/>
          <w:iCs/>
          <w:lang w:val="en-GB"/>
        </w:rPr>
        <w:t>the section on measures</w:t>
      </w:r>
      <w:r w:rsidR="009A3A9F" w:rsidRPr="00087551">
        <w:rPr>
          <w:rFonts w:ascii="Times New Roman" w:hAnsi="Times New Roman" w:cs="Times New Roman"/>
          <w:iCs/>
          <w:lang w:val="en-GB"/>
        </w:rPr>
        <w:t xml:space="preserve">). The ISI of 750 </w:t>
      </w:r>
      <w:proofErr w:type="spellStart"/>
      <w:r w:rsidR="009A3A9F" w:rsidRPr="00087551">
        <w:rPr>
          <w:rFonts w:ascii="Times New Roman" w:hAnsi="Times New Roman" w:cs="Times New Roman"/>
          <w:iCs/>
          <w:lang w:val="en-GB"/>
        </w:rPr>
        <w:t>ms</w:t>
      </w:r>
      <w:proofErr w:type="spellEnd"/>
      <w:r w:rsidR="009A3A9F" w:rsidRPr="00087551">
        <w:rPr>
          <w:rFonts w:ascii="Times New Roman" w:hAnsi="Times New Roman" w:cs="Times New Roman"/>
          <w:iCs/>
          <w:lang w:val="en-GB"/>
        </w:rPr>
        <w:t xml:space="preserve"> was validated by </w:t>
      </w:r>
      <w:r w:rsidR="009A3A9F" w:rsidRPr="00087551">
        <w:rPr>
          <w:rFonts w:ascii="Times New Roman" w:hAnsi="Times New Roman" w:cs="Times New Roman"/>
          <w:iCs/>
          <w:lang w:val="en-GB"/>
        </w:rPr>
        <w:fldChar w:fldCharType="begin" w:fldLock="1"/>
      </w:r>
      <w:r w:rsidR="009A3A9F" w:rsidRPr="00087551">
        <w:rPr>
          <w:rFonts w:ascii="Times New Roman" w:hAnsi="Times New Roman" w:cs="Times New Roman"/>
          <w:iCs/>
          <w:lang w:val="en-GB"/>
        </w:rPr>
        <w:instrText>ADDIN paperpile_citation &lt;clusterId&gt;W713K163Z453D174&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009A3A9F" w:rsidRPr="00087551">
        <w:rPr>
          <w:rFonts w:ascii="Times New Roman" w:hAnsi="Times New Roman" w:cs="Times New Roman"/>
          <w:iCs/>
          <w:lang w:val="en-GB"/>
        </w:rPr>
        <w:fldChar w:fldCharType="separate"/>
      </w:r>
      <w:r w:rsidR="009A3A9F">
        <w:rPr>
          <w:rFonts w:ascii="Times New Roman" w:hAnsi="Times New Roman" w:cs="Times New Roman"/>
          <w:iCs/>
          <w:noProof/>
          <w:lang w:val="en-GB"/>
        </w:rPr>
        <w:t>(Boayue et al., 2019)</w:t>
      </w:r>
      <w:r w:rsidR="009A3A9F" w:rsidRPr="00087551">
        <w:rPr>
          <w:rFonts w:ascii="Times New Roman" w:hAnsi="Times New Roman" w:cs="Times New Roman"/>
          <w:iCs/>
          <w:lang w:val="en-GB"/>
        </w:rPr>
        <w:fldChar w:fldCharType="end"/>
      </w:r>
      <w:r w:rsidR="009A3A9F" w:rsidRPr="00087551">
        <w:rPr>
          <w:rFonts w:ascii="Times New Roman" w:hAnsi="Times New Roman" w:cs="Times New Roman"/>
          <w:iCs/>
          <w:lang w:val="en-GB"/>
        </w:rPr>
        <w:t xml:space="preserve"> whereby they demonstrated that this interval was long enough for the executive control to be deployed, but also short enough so that the attention is maintained. </w:t>
      </w:r>
      <w:r w:rsidRPr="009B0F04">
        <w:rPr>
          <w:rFonts w:ascii="Times New Roman" w:hAnsi="Times New Roman" w:cs="Times New Roman"/>
          <w:lang w:val="en-US"/>
        </w:rPr>
        <w:t xml:space="preserve">Participants underwent 6 blocks of the task, 10 minutes each. </w:t>
      </w:r>
      <w:r w:rsidR="00C2726C">
        <w:rPr>
          <w:rFonts w:ascii="Times New Roman" w:hAnsi="Times New Roman" w:cs="Times New Roman"/>
          <w:lang w:val="en-US"/>
        </w:rPr>
        <w:t>The task was completed either in French or in English.</w:t>
      </w:r>
    </w:p>
    <w:p w14:paraId="0B4DBF75" w14:textId="7D27EEAE" w:rsidR="00EB0257" w:rsidRPr="0029075D" w:rsidRDefault="00EB0257" w:rsidP="00EB0257">
      <w:pPr>
        <w:pBdr>
          <w:top w:val="nil"/>
          <w:left w:val="nil"/>
          <w:bottom w:val="nil"/>
          <w:right w:val="nil"/>
          <w:between w:val="nil"/>
        </w:pBdr>
        <w:spacing w:line="360" w:lineRule="auto"/>
        <w:ind w:left="-284" w:right="-330" w:firstLine="568"/>
        <w:jc w:val="both"/>
        <w:rPr>
          <w:rFonts w:ascii="Times New Roman" w:hAnsi="Times New Roman" w:cs="Times New Roman"/>
          <w:b/>
          <w:i/>
        </w:rPr>
      </w:pPr>
      <w:r w:rsidRPr="0029075D">
        <w:rPr>
          <w:rFonts w:ascii="Times New Roman" w:hAnsi="Times New Roman" w:cs="Times New Roman"/>
          <w:b/>
          <w:i/>
        </w:rPr>
        <w:t>2.</w:t>
      </w:r>
      <w:r w:rsidR="000F0594">
        <w:rPr>
          <w:rFonts w:ascii="Times New Roman" w:hAnsi="Times New Roman" w:cs="Times New Roman"/>
          <w:b/>
          <w:i/>
          <w:lang w:val="en-US"/>
        </w:rPr>
        <w:t>1</w:t>
      </w:r>
      <w:r>
        <w:rPr>
          <w:rFonts w:ascii="Times New Roman" w:hAnsi="Times New Roman" w:cs="Times New Roman"/>
          <w:b/>
          <w:i/>
          <w:lang w:val="en-US"/>
        </w:rPr>
        <w:t>.</w:t>
      </w:r>
      <w:r w:rsidR="000F0594">
        <w:rPr>
          <w:rFonts w:ascii="Times New Roman" w:hAnsi="Times New Roman" w:cs="Times New Roman"/>
          <w:b/>
          <w:i/>
          <w:lang w:val="en-US"/>
        </w:rPr>
        <w:t>3</w:t>
      </w:r>
      <w:r w:rsidRPr="0029075D">
        <w:rPr>
          <w:rFonts w:ascii="Times New Roman" w:hAnsi="Times New Roman" w:cs="Times New Roman"/>
          <w:b/>
          <w:i/>
        </w:rPr>
        <w:t xml:space="preserve"> Measures</w:t>
      </w:r>
    </w:p>
    <w:p w14:paraId="40B6ACFE" w14:textId="5D01CC14" w:rsidR="00EB0257" w:rsidRDefault="00EB0257" w:rsidP="00EB0257">
      <w:pPr>
        <w:pBdr>
          <w:top w:val="nil"/>
          <w:left w:val="nil"/>
          <w:bottom w:val="nil"/>
          <w:right w:val="nil"/>
          <w:between w:val="nil"/>
        </w:pBdr>
        <w:spacing w:before="200" w:after="200" w:line="360" w:lineRule="auto"/>
        <w:ind w:left="-284" w:right="-330" w:firstLine="568"/>
        <w:jc w:val="both"/>
        <w:rPr>
          <w:rFonts w:ascii="Times New Roman" w:hAnsi="Times New Roman" w:cs="Times New Roman"/>
          <w:bCs/>
          <w:i/>
        </w:rPr>
      </w:pPr>
      <w:r w:rsidRPr="0029075D">
        <w:rPr>
          <w:rFonts w:ascii="Times New Roman" w:hAnsi="Times New Roman" w:cs="Times New Roman"/>
          <w:bCs/>
          <w:i/>
        </w:rPr>
        <w:t>2.</w:t>
      </w:r>
      <w:r w:rsidR="000F0594">
        <w:rPr>
          <w:rFonts w:ascii="Times New Roman" w:hAnsi="Times New Roman" w:cs="Times New Roman"/>
          <w:bCs/>
          <w:i/>
          <w:lang w:val="en-US"/>
        </w:rPr>
        <w:t>1</w:t>
      </w:r>
      <w:r w:rsidRPr="0029075D">
        <w:rPr>
          <w:rFonts w:ascii="Times New Roman" w:hAnsi="Times New Roman" w:cs="Times New Roman"/>
          <w:bCs/>
          <w:i/>
        </w:rPr>
        <w:t>.</w:t>
      </w:r>
      <w:r w:rsidR="000F0594">
        <w:rPr>
          <w:rFonts w:ascii="Times New Roman" w:hAnsi="Times New Roman" w:cs="Times New Roman"/>
          <w:bCs/>
          <w:i/>
          <w:lang w:val="en-US"/>
        </w:rPr>
        <w:t>3</w:t>
      </w:r>
      <w:r w:rsidRPr="0029075D">
        <w:rPr>
          <w:rFonts w:ascii="Times New Roman" w:hAnsi="Times New Roman" w:cs="Times New Roman"/>
          <w:bCs/>
          <w:i/>
        </w:rPr>
        <w:t>.</w:t>
      </w:r>
      <w:r w:rsidR="000F0594">
        <w:rPr>
          <w:rFonts w:ascii="Times New Roman" w:hAnsi="Times New Roman" w:cs="Times New Roman"/>
          <w:bCs/>
          <w:i/>
          <w:lang w:val="en-US"/>
        </w:rPr>
        <w:t>1</w:t>
      </w:r>
      <w:r w:rsidRPr="0029075D">
        <w:rPr>
          <w:rFonts w:ascii="Times New Roman" w:hAnsi="Times New Roman" w:cs="Times New Roman"/>
          <w:bCs/>
          <w:i/>
        </w:rPr>
        <w:t xml:space="preserve"> Mind-Wandering </w:t>
      </w:r>
    </w:p>
    <w:p w14:paraId="3BA727BA" w14:textId="129712C9" w:rsidR="00EB0257" w:rsidRDefault="00EB0257" w:rsidP="00EB0257">
      <w:pPr>
        <w:pBdr>
          <w:top w:val="nil"/>
          <w:left w:val="nil"/>
          <w:bottom w:val="nil"/>
          <w:right w:val="nil"/>
          <w:between w:val="nil"/>
        </w:pBdr>
        <w:spacing w:before="200" w:after="200" w:line="360" w:lineRule="auto"/>
        <w:ind w:left="-284" w:right="-330" w:firstLine="568"/>
        <w:jc w:val="both"/>
        <w:rPr>
          <w:rFonts w:ascii="Times New Roman" w:hAnsi="Times New Roman" w:cs="Times New Roman"/>
          <w:lang w:val="en-US"/>
        </w:rPr>
      </w:pPr>
      <w:r w:rsidRPr="009B0F04">
        <w:rPr>
          <w:rFonts w:ascii="Times New Roman" w:hAnsi="Times New Roman" w:cs="Times New Roman"/>
          <w:lang w:val="en-US"/>
        </w:rPr>
        <w:t xml:space="preserve">During each </w:t>
      </w:r>
      <w:r>
        <w:rPr>
          <w:rFonts w:ascii="Times New Roman" w:hAnsi="Times New Roman" w:cs="Times New Roman"/>
          <w:lang w:val="en-US"/>
        </w:rPr>
        <w:t>the task</w:t>
      </w:r>
      <w:r w:rsidRPr="009B0F04">
        <w:rPr>
          <w:rFonts w:ascii="Times New Roman" w:hAnsi="Times New Roman" w:cs="Times New Roman"/>
          <w:lang w:val="en-US"/>
        </w:rPr>
        <w:t xml:space="preserve">, </w:t>
      </w:r>
      <w:r>
        <w:rPr>
          <w:rFonts w:ascii="Times New Roman" w:hAnsi="Times New Roman" w:cs="Times New Roman"/>
          <w:lang w:val="en-US"/>
        </w:rPr>
        <w:t>subjects</w:t>
      </w:r>
      <w:r w:rsidRPr="009B0F04">
        <w:rPr>
          <w:rFonts w:ascii="Times New Roman" w:hAnsi="Times New Roman" w:cs="Times New Roman"/>
          <w:lang w:val="en-US"/>
        </w:rPr>
        <w:t xml:space="preserve"> were probed randomly by task-embedded experience sampling – also known as thought-probes. </w:t>
      </w:r>
      <w:r w:rsidRPr="0029075D">
        <w:rPr>
          <w:rFonts w:ascii="Times New Roman" w:hAnsi="Times New Roman" w:cs="Times New Roman"/>
          <w:bCs/>
          <w:iCs/>
        </w:rPr>
        <w:t>Quantitatively, it</w:t>
      </w:r>
      <w:r>
        <w:rPr>
          <w:rFonts w:ascii="Times New Roman" w:hAnsi="Times New Roman" w:cs="Times New Roman"/>
          <w:bCs/>
          <w:iCs/>
          <w:lang w:val="en-US"/>
        </w:rPr>
        <w:t xml:space="preserve"> was </w:t>
      </w:r>
      <w:r w:rsidRPr="0029075D">
        <w:rPr>
          <w:rFonts w:ascii="Times New Roman" w:hAnsi="Times New Roman" w:cs="Times New Roman"/>
          <w:bCs/>
          <w:iCs/>
        </w:rPr>
        <w:t xml:space="preserve">assessed via task-embedded experience sampling: during the task, participants </w:t>
      </w:r>
      <w:r>
        <w:rPr>
          <w:rFonts w:ascii="Times New Roman" w:hAnsi="Times New Roman" w:cs="Times New Roman"/>
          <w:bCs/>
          <w:iCs/>
          <w:lang w:val="en-US"/>
        </w:rPr>
        <w:t>were</w:t>
      </w:r>
      <w:r w:rsidRPr="0029075D">
        <w:rPr>
          <w:rFonts w:ascii="Times New Roman" w:hAnsi="Times New Roman" w:cs="Times New Roman"/>
          <w:bCs/>
          <w:iCs/>
        </w:rPr>
        <w:t xml:space="preserve"> interrupted by thought-probes which </w:t>
      </w:r>
      <w:r>
        <w:rPr>
          <w:rFonts w:ascii="Times New Roman" w:hAnsi="Times New Roman" w:cs="Times New Roman"/>
          <w:bCs/>
          <w:iCs/>
          <w:lang w:val="en-US"/>
        </w:rPr>
        <w:t>appeared</w:t>
      </w:r>
      <w:r w:rsidRPr="0029075D">
        <w:rPr>
          <w:rFonts w:ascii="Times New Roman" w:hAnsi="Times New Roman" w:cs="Times New Roman"/>
          <w:bCs/>
          <w:iCs/>
        </w:rPr>
        <w:t xml:space="preserve"> every </w:t>
      </w:r>
      <w:r>
        <w:rPr>
          <w:rFonts w:ascii="Times New Roman" w:hAnsi="Times New Roman" w:cs="Times New Roman"/>
          <w:bCs/>
          <w:iCs/>
          <w:lang w:val="en-US"/>
        </w:rPr>
        <w:t>40</w:t>
      </w:r>
      <w:r w:rsidRPr="0029075D">
        <w:rPr>
          <w:rFonts w:ascii="Times New Roman" w:hAnsi="Times New Roman" w:cs="Times New Roman"/>
          <w:bCs/>
          <w:iCs/>
        </w:rPr>
        <w:t xml:space="preserve"> </w:t>
      </w:r>
      <w:r w:rsidRPr="0029075D">
        <w:rPr>
          <w:rFonts w:ascii="Times New Roman" w:hAnsi="Times New Roman" w:cs="Times New Roman"/>
          <w:bCs/>
          <w:iCs/>
        </w:rPr>
        <w:lastRenderedPageBreak/>
        <w:t xml:space="preserve">to </w:t>
      </w:r>
      <w:r>
        <w:rPr>
          <w:rFonts w:ascii="Times New Roman" w:hAnsi="Times New Roman" w:cs="Times New Roman"/>
          <w:bCs/>
          <w:iCs/>
          <w:lang w:val="en-US"/>
        </w:rPr>
        <w:t>8</w:t>
      </w:r>
      <w:r w:rsidRPr="0029075D">
        <w:rPr>
          <w:rFonts w:ascii="Times New Roman" w:hAnsi="Times New Roman" w:cs="Times New Roman"/>
          <w:bCs/>
          <w:iCs/>
        </w:rPr>
        <w:t xml:space="preserve">0 seconds. Thought-probes </w:t>
      </w:r>
      <w:r>
        <w:rPr>
          <w:rFonts w:ascii="Times New Roman" w:hAnsi="Times New Roman" w:cs="Times New Roman"/>
          <w:bCs/>
          <w:iCs/>
          <w:lang w:val="en-US"/>
        </w:rPr>
        <w:t>asked</w:t>
      </w:r>
      <w:r w:rsidRPr="0029075D">
        <w:rPr>
          <w:rFonts w:ascii="Times New Roman" w:hAnsi="Times New Roman" w:cs="Times New Roman"/>
          <w:bCs/>
          <w:iCs/>
        </w:rPr>
        <w:t xml:space="preserve"> </w:t>
      </w:r>
      <w:r>
        <w:rPr>
          <w:rFonts w:ascii="Times New Roman" w:hAnsi="Times New Roman" w:cs="Times New Roman"/>
          <w:bCs/>
          <w:iCs/>
          <w:lang w:val="en-US"/>
        </w:rPr>
        <w:t>participants</w:t>
      </w:r>
      <w:r w:rsidRPr="0029075D">
        <w:rPr>
          <w:rFonts w:ascii="Times New Roman" w:hAnsi="Times New Roman" w:cs="Times New Roman"/>
          <w:bCs/>
          <w:iCs/>
        </w:rPr>
        <w:t xml:space="preserve"> to evaluate </w:t>
      </w:r>
      <w:r>
        <w:rPr>
          <w:rFonts w:ascii="Times New Roman" w:hAnsi="Times New Roman" w:cs="Times New Roman"/>
          <w:bCs/>
          <w:iCs/>
          <w:lang w:val="en-US"/>
        </w:rPr>
        <w:t>their MW propensity</w:t>
      </w:r>
      <w:r>
        <w:rPr>
          <w:rFonts w:ascii="Times New Roman" w:hAnsi="Times New Roman" w:cs="Times New Roman"/>
          <w:bCs/>
          <w:iCs/>
          <w:lang w:val="en-US"/>
        </w:rPr>
        <w:t xml:space="preserve"> </w:t>
      </w:r>
      <w:r>
        <w:rPr>
          <w:rFonts w:ascii="Times New Roman" w:hAnsi="Times New Roman" w:cs="Times New Roman"/>
          <w:lang w:val="en-US"/>
        </w:rPr>
        <w:t>(fig. 3)</w:t>
      </w:r>
      <w:r w:rsidRPr="009B0F04">
        <w:rPr>
          <w:rFonts w:ascii="Times New Roman" w:hAnsi="Times New Roman" w:cs="Times New Roman"/>
          <w:lang w:val="en-US"/>
        </w:rPr>
        <w:t>.</w:t>
      </w:r>
      <w:r>
        <w:rPr>
          <w:rFonts w:ascii="Times New Roman" w:hAnsi="Times New Roman" w:cs="Times New Roman"/>
          <w:lang w:val="en-US"/>
        </w:rPr>
        <w:t xml:space="preserve"> Over the course of the experiment, 60 thought-probes were answered which yielded 60 measures for each variable of interest for each subject.</w:t>
      </w:r>
    </w:p>
    <w:p w14:paraId="4C8C886B" w14:textId="77777777" w:rsidR="0051761E" w:rsidRDefault="00EB0257" w:rsidP="0051761E">
      <w:pPr>
        <w:keepNext/>
        <w:pBdr>
          <w:top w:val="nil"/>
          <w:left w:val="nil"/>
          <w:bottom w:val="nil"/>
          <w:right w:val="nil"/>
          <w:between w:val="nil"/>
        </w:pBdr>
        <w:spacing w:before="200" w:after="200" w:line="276" w:lineRule="auto"/>
        <w:ind w:left="-284" w:right="-330"/>
        <w:jc w:val="center"/>
      </w:pPr>
      <w:r>
        <w:rPr>
          <w:rFonts w:ascii="Times New Roman" w:hAnsi="Times New Roman" w:cs="Times New Roman"/>
          <w:bCs/>
          <w:iCs/>
          <w:noProof/>
          <w:lang w:val="en-US"/>
        </w:rPr>
        <w:drawing>
          <wp:inline distT="0" distB="0" distL="0" distR="0" wp14:anchorId="40358B50" wp14:editId="612E536D">
            <wp:extent cx="4323348" cy="2288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6444" t="18030" r="7378" b="8971"/>
                    <a:stretch/>
                  </pic:blipFill>
                  <pic:spPr bwMode="auto">
                    <a:xfrm>
                      <a:off x="0" y="0"/>
                      <a:ext cx="4454542" cy="2358263"/>
                    </a:xfrm>
                    <a:prstGeom prst="rect">
                      <a:avLst/>
                    </a:prstGeom>
                    <a:ln>
                      <a:noFill/>
                    </a:ln>
                    <a:extLst>
                      <a:ext uri="{53640926-AAD7-44D8-BBD7-CCE9431645EC}">
                        <a14:shadowObscured xmlns:a14="http://schemas.microsoft.com/office/drawing/2010/main"/>
                      </a:ext>
                    </a:extLst>
                  </pic:spPr>
                </pic:pic>
              </a:graphicData>
            </a:graphic>
          </wp:inline>
        </w:drawing>
      </w:r>
    </w:p>
    <w:p w14:paraId="3938ED49" w14:textId="018099F2" w:rsidR="00EB0257" w:rsidRDefault="0051761E" w:rsidP="0051761E">
      <w:pPr>
        <w:pStyle w:val="Caption"/>
        <w:jc w:val="center"/>
      </w:pPr>
      <w:r>
        <w:t xml:space="preserve">Figure </w:t>
      </w:r>
      <w:r>
        <w:fldChar w:fldCharType="begin"/>
      </w:r>
      <w:r>
        <w:instrText xml:space="preserve"> SEQ Figure \* ARABIC </w:instrText>
      </w:r>
      <w:r>
        <w:fldChar w:fldCharType="separate"/>
      </w:r>
      <w:r>
        <w:rPr>
          <w:noProof/>
        </w:rPr>
        <w:t>3</w:t>
      </w:r>
      <w:r>
        <w:fldChar w:fldCharType="end"/>
      </w:r>
    </w:p>
    <w:p w14:paraId="57F3D4BF" w14:textId="77777777" w:rsidR="00EB0257" w:rsidRPr="00BC478C" w:rsidRDefault="00EB0257" w:rsidP="00EB0257">
      <w:pPr>
        <w:pStyle w:val="Caption"/>
        <w:ind w:left="-284"/>
        <w:rPr>
          <w:rFonts w:ascii="Times New Roman" w:hAnsi="Times New Roman" w:cs="Times New Roman"/>
          <w:color w:val="auto"/>
          <w:sz w:val="22"/>
          <w:szCs w:val="22"/>
          <w:lang w:val="en-US"/>
        </w:rPr>
      </w:pPr>
      <w:r w:rsidRPr="002355B9">
        <w:rPr>
          <w:rFonts w:ascii="Times New Roman" w:hAnsi="Times New Roman" w:cs="Times New Roman"/>
          <w:b/>
          <w:bCs/>
          <w:color w:val="auto"/>
          <w:sz w:val="22"/>
          <w:szCs w:val="22"/>
        </w:rPr>
        <w:t xml:space="preserve">Figure </w:t>
      </w:r>
      <w:r>
        <w:rPr>
          <w:rFonts w:ascii="Times New Roman" w:hAnsi="Times New Roman" w:cs="Times New Roman"/>
          <w:b/>
          <w:bCs/>
          <w:color w:val="auto"/>
          <w:sz w:val="22"/>
          <w:szCs w:val="22"/>
          <w:lang w:val="en-US"/>
        </w:rPr>
        <w:t>3</w:t>
      </w:r>
      <w:r w:rsidRPr="002355B9">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The thought-probe was presented to participants randomly throughout the task (every 40 to 80 minutes). The initial position of the arrow was randomized so as to avoid participant priming. Participants used keys “</w:t>
      </w:r>
      <w:proofErr w:type="spellStart"/>
      <w:r>
        <w:rPr>
          <w:rFonts w:ascii="Times New Roman" w:hAnsi="Times New Roman" w:cs="Times New Roman"/>
          <w:color w:val="auto"/>
          <w:sz w:val="22"/>
          <w:szCs w:val="22"/>
          <w:lang w:val="en-US"/>
        </w:rPr>
        <w:t>S”and</w:t>
      </w:r>
      <w:proofErr w:type="spellEnd"/>
      <w:r>
        <w:rPr>
          <w:rFonts w:ascii="Times New Roman" w:hAnsi="Times New Roman" w:cs="Times New Roman"/>
          <w:color w:val="auto"/>
          <w:sz w:val="22"/>
          <w:szCs w:val="22"/>
          <w:lang w:val="en-US"/>
        </w:rPr>
        <w:t xml:space="preserve"> “L” to move the arrow along the scale and confirmed their answer by pressing “space”.</w:t>
      </w:r>
    </w:p>
    <w:p w14:paraId="63699B61" w14:textId="6B04EBCB" w:rsidR="00EB0257" w:rsidRPr="00EB0257" w:rsidRDefault="00EB0257" w:rsidP="00EB0257">
      <w:pPr>
        <w:pBdr>
          <w:top w:val="nil"/>
          <w:left w:val="nil"/>
          <w:bottom w:val="nil"/>
          <w:right w:val="nil"/>
          <w:between w:val="nil"/>
        </w:pBdr>
        <w:spacing w:before="200" w:after="200" w:line="360" w:lineRule="auto"/>
        <w:ind w:left="-284" w:right="-330" w:firstLine="568"/>
        <w:jc w:val="both"/>
        <w:rPr>
          <w:rFonts w:ascii="Times New Roman" w:hAnsi="Times New Roman" w:cs="Times New Roman"/>
          <w:bCs/>
          <w:iCs/>
          <w:lang w:val="en-US"/>
        </w:rPr>
      </w:pPr>
      <w:r w:rsidRPr="00862FD9">
        <w:rPr>
          <w:rFonts w:ascii="Times New Roman" w:hAnsi="Times New Roman" w:cs="Times New Roman"/>
          <w:bCs/>
          <w:iCs/>
          <w:lang w:val="en-US"/>
        </w:rPr>
        <w:t>The questions were accompanied by instructions providing specific examples of mental states to which the ratings would pertain (figure 2).</w:t>
      </w:r>
      <w:r>
        <w:rPr>
          <w:rFonts w:ascii="Times New Roman" w:hAnsi="Times New Roman" w:cs="Times New Roman"/>
          <w:bCs/>
          <w:iCs/>
          <w:lang w:val="en-US"/>
        </w:rPr>
        <w:t xml:space="preserve"> The answer yielding a score of 1 would indicate maximum MW or a completely off-task state.</w:t>
      </w:r>
    </w:p>
    <w:p w14:paraId="657AD165" w14:textId="785F8947" w:rsidR="00EB0257" w:rsidRPr="0029075D" w:rsidRDefault="00EB0257" w:rsidP="00EB0257">
      <w:pPr>
        <w:pBdr>
          <w:top w:val="nil"/>
          <w:left w:val="nil"/>
          <w:bottom w:val="nil"/>
          <w:right w:val="nil"/>
          <w:between w:val="nil"/>
        </w:pBdr>
        <w:spacing w:before="200" w:after="200" w:line="360" w:lineRule="auto"/>
        <w:ind w:left="-284" w:right="-330" w:firstLine="568"/>
        <w:jc w:val="both"/>
        <w:rPr>
          <w:rFonts w:ascii="Times New Roman" w:hAnsi="Times New Roman" w:cs="Times New Roman"/>
          <w:i/>
        </w:rPr>
      </w:pPr>
      <w:r w:rsidRPr="0029075D">
        <w:rPr>
          <w:rFonts w:ascii="Times New Roman" w:hAnsi="Times New Roman" w:cs="Times New Roman"/>
          <w:i/>
        </w:rPr>
        <w:t>2.</w:t>
      </w:r>
      <w:r w:rsidR="000F0594">
        <w:rPr>
          <w:rFonts w:ascii="Times New Roman" w:hAnsi="Times New Roman" w:cs="Times New Roman"/>
          <w:i/>
          <w:lang w:val="en-US"/>
        </w:rPr>
        <w:t>1</w:t>
      </w:r>
      <w:r w:rsidRPr="0029075D">
        <w:rPr>
          <w:rFonts w:ascii="Times New Roman" w:hAnsi="Times New Roman" w:cs="Times New Roman"/>
          <w:i/>
        </w:rPr>
        <w:t>.</w:t>
      </w:r>
      <w:r w:rsidR="000F0594">
        <w:rPr>
          <w:rFonts w:ascii="Times New Roman" w:hAnsi="Times New Roman" w:cs="Times New Roman"/>
          <w:i/>
          <w:lang w:val="en-US"/>
        </w:rPr>
        <w:t>3</w:t>
      </w:r>
      <w:r w:rsidRPr="0029075D">
        <w:rPr>
          <w:rFonts w:ascii="Times New Roman" w:hAnsi="Times New Roman" w:cs="Times New Roman"/>
          <w:i/>
        </w:rPr>
        <w:t>.</w:t>
      </w:r>
      <w:r w:rsidR="000F0594">
        <w:rPr>
          <w:rFonts w:ascii="Times New Roman" w:hAnsi="Times New Roman" w:cs="Times New Roman"/>
          <w:i/>
          <w:lang w:val="en-US"/>
        </w:rPr>
        <w:t>2</w:t>
      </w:r>
      <w:r w:rsidRPr="0029075D">
        <w:rPr>
          <w:rFonts w:ascii="Times New Roman" w:hAnsi="Times New Roman" w:cs="Times New Roman"/>
          <w:i/>
        </w:rPr>
        <w:t xml:space="preserve"> Behavioral Variability</w:t>
      </w:r>
    </w:p>
    <w:p w14:paraId="33C004E1" w14:textId="53D9A114" w:rsidR="00EB0257" w:rsidRPr="0029075D" w:rsidRDefault="00EB0257" w:rsidP="00EB0257">
      <w:pPr>
        <w:pBdr>
          <w:top w:val="nil"/>
          <w:left w:val="nil"/>
          <w:bottom w:val="nil"/>
          <w:right w:val="nil"/>
          <w:between w:val="nil"/>
        </w:pBdr>
        <w:spacing w:line="360" w:lineRule="auto"/>
        <w:ind w:left="-284" w:right="-330" w:firstLine="568"/>
        <w:jc w:val="both"/>
        <w:rPr>
          <w:rFonts w:ascii="Times New Roman" w:hAnsi="Times New Roman" w:cs="Times New Roman"/>
          <w:iCs/>
          <w:lang w:val="fr-FR"/>
        </w:rPr>
      </w:pPr>
      <w:r w:rsidRPr="0029075D">
        <w:rPr>
          <w:rFonts w:ascii="Times New Roman" w:hAnsi="Times New Roman" w:cs="Times New Roman"/>
          <w:iCs/>
        </w:rPr>
        <w:t>Behavioral variability (BV) is used in this study as a measure reflecting task performance. BV is measured as the deviation of the rhythm of button presses from the metronome. BV has been previously associated with increased MW</w:t>
      </w:r>
      <w:r>
        <w:rPr>
          <w:rFonts w:ascii="Times New Roman" w:hAnsi="Times New Roman" w:cs="Times New Roman"/>
          <w:iCs/>
          <w:lang w:val="en-US"/>
        </w:rPr>
        <w:t xml:space="preserve"> propensity</w:t>
      </w:r>
      <w:r w:rsidRPr="0029075D">
        <w:rPr>
          <w:rFonts w:ascii="Times New Roman" w:hAnsi="Times New Roman" w:cs="Times New Roman"/>
          <w:iCs/>
        </w:rPr>
        <w:t xml:space="preserve"> </w:t>
      </w:r>
      <w:r w:rsidRPr="0029075D">
        <w:rPr>
          <w:rFonts w:ascii="Times New Roman" w:hAnsi="Times New Roman" w:cs="Times New Roman"/>
          <w:iCs/>
        </w:rPr>
        <w:fldChar w:fldCharType="begin" w:fldLock="1"/>
      </w:r>
      <w:r w:rsidRPr="0029075D">
        <w:rPr>
          <w:rFonts w:ascii="Times New Roman" w:hAnsi="Times New Roman" w:cs="Times New Roman"/>
          <w:iCs/>
        </w:rPr>
        <w:instrText>ADDIN paperpile_citation &lt;clusterId&gt;C595P674L965J654&lt;/clusterId&gt;&lt;metadata&gt;&lt;citation&gt;&lt;id&gt;22a3a4e3-3a38-473e-8461-e2b079629d84&lt;/id&gt;&lt;/citation&gt;&lt;citation&gt;&lt;id&gt;3bcb5b75-e57d-4cc0-a658-c187f7574271&lt;/id&gt;&lt;/citation&gt;&lt;citation&gt;&lt;id&gt;ccdfee55-9ae3-4db0-af9f-dd31eb857c72&lt;/id&gt;&lt;/citation&gt;&lt;/metadata&gt;&lt;data&gt;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</w:instrText>
      </w:r>
      <w:r w:rsidRPr="0029075D">
        <w:rPr>
          <w:rFonts w:ascii="Times New Roman" w:hAnsi="Times New Roman" w:cs="Times New Roman"/>
          <w:iCs/>
          <w:lang w:val="fr-FR"/>
        </w:rPr>
        <w:instrText>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&lt;/data&gt; \* MERGEFORMAT</w:instrText>
      </w:r>
      <w:r w:rsidRPr="0029075D">
        <w:rPr>
          <w:rFonts w:ascii="Times New Roman" w:hAnsi="Times New Roman" w:cs="Times New Roman"/>
          <w:iCs/>
        </w:rPr>
        <w:fldChar w:fldCharType="separate"/>
      </w:r>
      <w:r>
        <w:rPr>
          <w:rFonts w:ascii="Times New Roman" w:hAnsi="Times New Roman" w:cs="Times New Roman"/>
          <w:iCs/>
          <w:noProof/>
          <w:lang w:val="fr-FR"/>
        </w:rPr>
        <w:t>(Boayue et al., 2021; Kucyi et al., 2016; Seli et al., 2013)</w:t>
      </w:r>
      <w:r w:rsidRPr="0029075D">
        <w:rPr>
          <w:rFonts w:ascii="Times New Roman" w:hAnsi="Times New Roman" w:cs="Times New Roman"/>
          <w:iCs/>
        </w:rPr>
        <w:fldChar w:fldCharType="end"/>
      </w:r>
      <w:r w:rsidRPr="0029075D">
        <w:rPr>
          <w:rFonts w:ascii="Times New Roman" w:hAnsi="Times New Roman" w:cs="Times New Roman"/>
          <w:iCs/>
          <w:lang w:val="fr-FR"/>
        </w:rPr>
        <w:t>.</w:t>
      </w:r>
    </w:p>
    <w:p w14:paraId="688808DF" w14:textId="53D24094" w:rsidR="00EB0257" w:rsidRPr="000F0594" w:rsidRDefault="00EB0257" w:rsidP="00EB0257">
      <w:pPr>
        <w:pBdr>
          <w:top w:val="nil"/>
          <w:left w:val="nil"/>
          <w:bottom w:val="nil"/>
          <w:right w:val="nil"/>
          <w:between w:val="nil"/>
        </w:pBdr>
        <w:spacing w:before="200" w:after="200" w:line="360" w:lineRule="auto"/>
        <w:ind w:left="-284" w:right="-330" w:firstLine="568"/>
        <w:jc w:val="both"/>
        <w:rPr>
          <w:rFonts w:ascii="Times New Roman" w:hAnsi="Times New Roman" w:cs="Times New Roman"/>
          <w:i/>
          <w:lang w:val="fr-FR"/>
        </w:rPr>
      </w:pPr>
      <w:r w:rsidRPr="000F0594">
        <w:rPr>
          <w:rFonts w:ascii="Times New Roman" w:hAnsi="Times New Roman" w:cs="Times New Roman"/>
          <w:i/>
          <w:lang w:val="fr-FR"/>
        </w:rPr>
        <w:t>2.</w:t>
      </w:r>
      <w:r w:rsidR="000F0594" w:rsidRPr="000F0594">
        <w:rPr>
          <w:rFonts w:ascii="Times New Roman" w:hAnsi="Times New Roman" w:cs="Times New Roman"/>
          <w:i/>
          <w:lang w:val="fr-FR"/>
        </w:rPr>
        <w:t>1</w:t>
      </w:r>
      <w:r w:rsidRPr="000F0594">
        <w:rPr>
          <w:rFonts w:ascii="Times New Roman" w:hAnsi="Times New Roman" w:cs="Times New Roman"/>
          <w:i/>
          <w:lang w:val="fr-FR"/>
        </w:rPr>
        <w:t>.3.</w:t>
      </w:r>
      <w:r w:rsidR="000F0594" w:rsidRPr="000F0594">
        <w:rPr>
          <w:rFonts w:ascii="Times New Roman" w:hAnsi="Times New Roman" w:cs="Times New Roman"/>
          <w:i/>
          <w:lang w:val="fr-FR"/>
        </w:rPr>
        <w:t>3</w:t>
      </w:r>
      <w:r w:rsidRPr="000F0594">
        <w:rPr>
          <w:rFonts w:ascii="Times New Roman" w:hAnsi="Times New Roman" w:cs="Times New Roman"/>
          <w:i/>
          <w:lang w:val="fr-FR"/>
        </w:rPr>
        <w:t xml:space="preserve"> </w:t>
      </w:r>
      <w:proofErr w:type="spellStart"/>
      <w:r w:rsidRPr="000F0594">
        <w:rPr>
          <w:rFonts w:ascii="Times New Roman" w:hAnsi="Times New Roman" w:cs="Times New Roman"/>
          <w:i/>
          <w:lang w:val="fr-FR"/>
        </w:rPr>
        <w:t>Approximate</w:t>
      </w:r>
      <w:proofErr w:type="spellEnd"/>
      <w:r w:rsidRPr="000F0594">
        <w:rPr>
          <w:rFonts w:ascii="Times New Roman" w:hAnsi="Times New Roman" w:cs="Times New Roman"/>
          <w:i/>
          <w:lang w:val="fr-FR"/>
        </w:rPr>
        <w:t xml:space="preserve"> </w:t>
      </w:r>
      <w:proofErr w:type="spellStart"/>
      <w:r w:rsidRPr="000F0594">
        <w:rPr>
          <w:rFonts w:ascii="Times New Roman" w:hAnsi="Times New Roman" w:cs="Times New Roman"/>
          <w:i/>
          <w:lang w:val="fr-FR"/>
        </w:rPr>
        <w:t>Entropy</w:t>
      </w:r>
      <w:proofErr w:type="spellEnd"/>
    </w:p>
    <w:p w14:paraId="45C94ABF" w14:textId="77777777" w:rsidR="00EB0257" w:rsidRPr="0029075D" w:rsidRDefault="00EB0257" w:rsidP="00EB0257">
      <w:pPr>
        <w:pBdr>
          <w:top w:val="nil"/>
          <w:left w:val="nil"/>
          <w:bottom w:val="nil"/>
          <w:right w:val="nil"/>
          <w:between w:val="nil"/>
        </w:pBdr>
        <w:spacing w:line="360" w:lineRule="auto"/>
        <w:ind w:left="-284" w:right="-330" w:firstLine="568"/>
        <w:jc w:val="both"/>
        <w:rPr>
          <w:rFonts w:ascii="Times New Roman" w:hAnsi="Times New Roman" w:cs="Times New Roman"/>
          <w:iCs/>
        </w:rPr>
      </w:pPr>
      <w:r w:rsidRPr="0029075D">
        <w:rPr>
          <w:rFonts w:ascii="Times New Roman" w:hAnsi="Times New Roman" w:cs="Times New Roman"/>
          <w:iCs/>
        </w:rPr>
        <w:t>Approximate Entropy (AE</w:t>
      </w:r>
      <w:r>
        <w:rPr>
          <w:rFonts w:ascii="Times New Roman" w:hAnsi="Times New Roman" w:cs="Times New Roman"/>
          <w:iCs/>
          <w:lang w:val="en-US"/>
        </w:rPr>
        <w:t>:</w:t>
      </w:r>
      <w:r w:rsidRPr="0029075D">
        <w:rPr>
          <w:rFonts w:ascii="Times New Roman" w:hAnsi="Times New Roman" w:cs="Times New Roman"/>
          <w:iCs/>
        </w:rPr>
        <w:t xml:space="preserve"> </w:t>
      </w:r>
      <w:r w:rsidRPr="0029075D">
        <w:rPr>
          <w:rFonts w:ascii="Times New Roman" w:hAnsi="Times New Roman" w:cs="Times New Roman"/>
          <w:iCs/>
        </w:rPr>
        <w:fldChar w:fldCharType="begin" w:fldLock="1"/>
      </w:r>
      <w:r w:rsidRPr="0029075D">
        <w:rPr>
          <w:rFonts w:ascii="Times New Roman" w:hAnsi="Times New Roman" w:cs="Times New Roman"/>
          <w:iCs/>
        </w:rPr>
        <w:instrText>ADDIN paperpile_citation &lt;clusterId&gt;H754V811K292H925&lt;/clusterId&gt;&lt;metadata&gt;&lt;citation&gt;&lt;id&gt;cdf0ff31-a151-4e62-911e-f9b54e978a74&lt;/id&gt;&lt;/citation&gt;&lt;/metadata&gt;&lt;data&gt;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&lt;/data&gt; \* MERGEFORMAT</w:instrText>
      </w:r>
      <w:r w:rsidRPr="0029075D">
        <w:rPr>
          <w:rFonts w:ascii="Times New Roman" w:hAnsi="Times New Roman" w:cs="Times New Roman"/>
          <w:iCs/>
        </w:rPr>
        <w:fldChar w:fldCharType="separate"/>
      </w:r>
      <w:r>
        <w:rPr>
          <w:rFonts w:ascii="Times New Roman" w:hAnsi="Times New Roman" w:cs="Times New Roman"/>
          <w:iCs/>
          <w:noProof/>
        </w:rPr>
        <w:t>Pincus, 1991)</w:t>
      </w:r>
      <w:r w:rsidRPr="0029075D">
        <w:rPr>
          <w:rFonts w:ascii="Times New Roman" w:hAnsi="Times New Roman" w:cs="Times New Roman"/>
          <w:iCs/>
        </w:rPr>
        <w:fldChar w:fldCharType="end"/>
      </w:r>
      <w:r w:rsidRPr="0029075D">
        <w:rPr>
          <w:rFonts w:ascii="Times New Roman" w:hAnsi="Times New Roman" w:cs="Times New Roman"/>
          <w:iCs/>
        </w:rPr>
        <w:t xml:space="preserve"> is a measure of randomness of a finite sequence of elements and, in this study, represents executive control. </w:t>
      </w:r>
      <w:r>
        <w:rPr>
          <w:rFonts w:ascii="Times New Roman" w:hAnsi="Times New Roman" w:cs="Times New Roman"/>
          <w:iCs/>
          <w:lang w:val="en-US"/>
        </w:rPr>
        <w:t>We used</w:t>
      </w:r>
      <w:r w:rsidRPr="0029075D">
        <w:rPr>
          <w:rFonts w:ascii="Times New Roman" w:hAnsi="Times New Roman" w:cs="Times New Roman"/>
          <w:iCs/>
        </w:rPr>
        <w:t xml:space="preserve"> AE as the measure of the </w:t>
      </w:r>
      <w:r>
        <w:rPr>
          <w:rFonts w:ascii="Times New Roman" w:hAnsi="Times New Roman" w:cs="Times New Roman"/>
          <w:iCs/>
          <w:lang w:val="en-US"/>
        </w:rPr>
        <w:t>irregularity</w:t>
      </w:r>
      <w:r w:rsidRPr="0029075D">
        <w:rPr>
          <w:rFonts w:ascii="Times New Roman" w:hAnsi="Times New Roman" w:cs="Times New Roman"/>
          <w:iCs/>
        </w:rPr>
        <w:t xml:space="preserve"> of the sequence of left-right presses produced by participants. Mathematically, AE(</w:t>
      </w:r>
      <w:r w:rsidRPr="0029075D">
        <w:rPr>
          <w:rFonts w:ascii="Times New Roman" w:hAnsi="Times New Roman" w:cs="Times New Roman"/>
          <w:i/>
        </w:rPr>
        <w:t>i</w:t>
      </w:r>
      <w:r w:rsidRPr="0029075D">
        <w:rPr>
          <w:rFonts w:ascii="Times New Roman" w:hAnsi="Times New Roman" w:cs="Times New Roman"/>
          <w:iCs/>
        </w:rPr>
        <w:t>) is a function of the number of elements (</w:t>
      </w:r>
      <w:r w:rsidRPr="0029075D">
        <w:rPr>
          <w:rFonts w:ascii="Times New Roman" w:hAnsi="Times New Roman" w:cs="Times New Roman"/>
          <w:i/>
        </w:rPr>
        <w:t>i</w:t>
      </w:r>
      <w:r w:rsidRPr="0029075D">
        <w:rPr>
          <w:rFonts w:ascii="Times New Roman" w:hAnsi="Times New Roman" w:cs="Times New Roman"/>
          <w:iCs/>
        </w:rPr>
        <w:t>) in the sequence</w:t>
      </w:r>
      <w:r>
        <w:rPr>
          <w:rFonts w:ascii="Times New Roman" w:hAnsi="Times New Roman" w:cs="Times New Roman"/>
          <w:iCs/>
          <w:lang w:val="en-US"/>
        </w:rPr>
        <w:t xml:space="preserve">. It </w:t>
      </w:r>
      <w:r w:rsidRPr="0029075D">
        <w:rPr>
          <w:rFonts w:ascii="Times New Roman" w:hAnsi="Times New Roman" w:cs="Times New Roman"/>
          <w:iCs/>
        </w:rPr>
        <w:t xml:space="preserve">yields the frequency with which blocks of length </w:t>
      </w:r>
      <w:r w:rsidRPr="0029075D">
        <w:rPr>
          <w:rFonts w:ascii="Times New Roman" w:hAnsi="Times New Roman" w:cs="Times New Roman"/>
          <w:i/>
        </w:rPr>
        <w:t>i</w:t>
      </w:r>
      <w:r w:rsidRPr="0029075D">
        <w:rPr>
          <w:rFonts w:ascii="Times New Roman" w:hAnsi="Times New Roman" w:cs="Times New Roman"/>
          <w:iCs/>
        </w:rPr>
        <w:t xml:space="preserve"> remain close to each other. This frequency reflects the predictability of the sequence which changes with time as more elements are fed into the sequence. From a practical standpoint, AE is an </w:t>
      </w:r>
      <w:r w:rsidRPr="0029075D">
        <w:rPr>
          <w:rFonts w:ascii="Times New Roman" w:hAnsi="Times New Roman" w:cs="Times New Roman"/>
          <w:iCs/>
        </w:rPr>
        <w:lastRenderedPageBreak/>
        <w:t xml:space="preserve">inference of the predictability of the </w:t>
      </w:r>
      <w:r w:rsidRPr="0029075D">
        <w:rPr>
          <w:rFonts w:ascii="Times New Roman" w:hAnsi="Times New Roman" w:cs="Times New Roman"/>
          <w:i/>
        </w:rPr>
        <w:t>i</w:t>
      </w:r>
      <w:r w:rsidRPr="0029075D">
        <w:rPr>
          <w:rFonts w:ascii="Times New Roman" w:hAnsi="Times New Roman" w:cs="Times New Roman"/>
          <w:iCs/>
          <w:vertAlign w:val="superscript"/>
        </w:rPr>
        <w:t>th</w:t>
      </w:r>
      <w:r w:rsidRPr="0029075D">
        <w:rPr>
          <w:rFonts w:ascii="Times New Roman" w:hAnsi="Times New Roman" w:cs="Times New Roman"/>
          <w:iCs/>
        </w:rPr>
        <w:t xml:space="preserve"> item in the sequence based on the predictability of [</w:t>
      </w:r>
      <w:r w:rsidRPr="0029075D">
        <w:rPr>
          <w:rFonts w:ascii="Times New Roman" w:hAnsi="Times New Roman" w:cs="Times New Roman"/>
          <w:i/>
        </w:rPr>
        <w:t>i – 1</w:t>
      </w:r>
      <w:r w:rsidRPr="0029075D">
        <w:rPr>
          <w:rFonts w:ascii="Times New Roman" w:hAnsi="Times New Roman" w:cs="Times New Roman"/>
          <w:iCs/>
        </w:rPr>
        <w:t>] items.</w:t>
      </w:r>
      <w:r w:rsidRPr="0029075D">
        <w:rPr>
          <w:rFonts w:ascii="Times New Roman" w:hAnsi="Times New Roman" w:cs="Times New Roman"/>
          <w:i/>
          <w:color w:val="A6A6A6"/>
        </w:rPr>
        <w:t xml:space="preserve"> </w:t>
      </w:r>
    </w:p>
    <w:p w14:paraId="52CFDC92" w14:textId="0BFA04FE" w:rsidR="00EB0257" w:rsidRDefault="00EB0257" w:rsidP="00E2146D">
      <w:pPr>
        <w:pStyle w:val="ListParagraph"/>
        <w:rPr>
          <w:rFonts w:ascii="Times New Roman" w:hAnsi="Times New Roman" w:cs="Times New Roman"/>
          <w:b/>
          <w:i/>
        </w:rPr>
      </w:pPr>
    </w:p>
    <w:p w14:paraId="119E307C" w14:textId="330E85DB" w:rsidR="000F0594" w:rsidRPr="000F0594" w:rsidRDefault="000F0594" w:rsidP="000F0594">
      <w:pPr>
        <w:ind w:left="284"/>
        <w:rPr>
          <w:rFonts w:ascii="Times New Roman" w:hAnsi="Times New Roman" w:cs="Times New Roman"/>
          <w:bCs/>
          <w:i/>
          <w:lang w:val="en-US"/>
        </w:rPr>
      </w:pPr>
      <w:r w:rsidRPr="000F0594">
        <w:rPr>
          <w:rFonts w:ascii="Times New Roman" w:hAnsi="Times New Roman" w:cs="Times New Roman"/>
          <w:bCs/>
          <w:i/>
          <w:lang w:val="en-US"/>
        </w:rPr>
        <w:t>2.2. Online rhythmic TMS-EEG Experiment</w:t>
      </w:r>
    </w:p>
    <w:p w14:paraId="559CC54D" w14:textId="77777777" w:rsidR="000F0594" w:rsidRPr="00E2146D" w:rsidRDefault="000F0594" w:rsidP="00E2146D">
      <w:pPr>
        <w:pStyle w:val="ListParagraph"/>
        <w:rPr>
          <w:rFonts w:ascii="Times New Roman" w:hAnsi="Times New Roman" w:cs="Times New Roman"/>
          <w:b/>
          <w:i/>
        </w:rPr>
      </w:pPr>
    </w:p>
    <w:p w14:paraId="065DB1E8" w14:textId="5763510A" w:rsidR="000F0594" w:rsidRPr="000F0594" w:rsidRDefault="000F0594" w:rsidP="000F0594">
      <w:pPr>
        <w:pBdr>
          <w:top w:val="nil"/>
          <w:left w:val="nil"/>
          <w:bottom w:val="nil"/>
          <w:right w:val="nil"/>
          <w:between w:val="nil"/>
        </w:pBdr>
        <w:spacing w:before="200" w:after="200"/>
        <w:ind w:left="284" w:right="-329"/>
        <w:jc w:val="both"/>
        <w:rPr>
          <w:rFonts w:ascii="Times New Roman" w:hAnsi="Times New Roman" w:cs="Times New Roman"/>
          <w:b/>
        </w:rPr>
      </w:pPr>
      <w:r>
        <w:rPr>
          <w:rFonts w:ascii="Times New Roman" w:hAnsi="Times New Roman" w:cs="Times New Roman"/>
          <w:b/>
          <w:i/>
          <w:lang w:val="en-US"/>
        </w:rPr>
        <w:t xml:space="preserve">2.2.1. </w:t>
      </w:r>
      <w:r w:rsidR="00A904B4" w:rsidRPr="000F0594">
        <w:rPr>
          <w:rFonts w:ascii="Times New Roman" w:hAnsi="Times New Roman" w:cs="Times New Roman"/>
          <w:b/>
          <w:i/>
        </w:rPr>
        <w:t xml:space="preserve"> Participants</w:t>
      </w:r>
    </w:p>
    <w:p w14:paraId="2636D4EC" w14:textId="63030403" w:rsidR="00A904B4" w:rsidRPr="005B4C56" w:rsidRDefault="00A904B4" w:rsidP="005B4C56">
      <w:pPr>
        <w:pBdr>
          <w:top w:val="nil"/>
          <w:left w:val="nil"/>
          <w:bottom w:val="nil"/>
          <w:right w:val="nil"/>
          <w:between w:val="nil"/>
        </w:pBdr>
        <w:spacing w:line="360" w:lineRule="auto"/>
        <w:ind w:left="-284" w:right="-330" w:firstLine="568"/>
        <w:jc w:val="both"/>
        <w:rPr>
          <w:rFonts w:ascii="Times New Roman" w:hAnsi="Times New Roman" w:cs="Times New Roman"/>
          <w:iCs/>
          <w:lang w:val="en-US"/>
        </w:rPr>
      </w:pPr>
      <w:r w:rsidRPr="00087551">
        <w:rPr>
          <w:rFonts w:ascii="Times New Roman" w:hAnsi="Times New Roman" w:cs="Times New Roman"/>
          <w:iCs/>
        </w:rPr>
        <w:t xml:space="preserve">We conducted an a-priori power analysis for a repeated-measure, within-factor ANOVA using G*Power (also implemented in </w:t>
      </w:r>
      <w:r w:rsidRPr="00087551">
        <w:rPr>
          <w:rFonts w:ascii="Times New Roman" w:hAnsi="Times New Roman" w:cs="Times New Roman"/>
          <w:iCs/>
        </w:rPr>
        <w:fldChar w:fldCharType="begin" w:fldLock="1"/>
      </w:r>
      <w:r w:rsidRPr="00087551">
        <w:rPr>
          <w:rFonts w:ascii="Times New Roman" w:hAnsi="Times New Roman" w:cs="Times New Roman"/>
          <w:iCs/>
        </w:rPr>
        <w:instrText>ADDIN paperpile_citation &lt;clusterId&gt;K295Y255U635R356&lt;/clusterId&gt;&lt;metadata&gt;&lt;citation&gt;&lt;id&gt;fb51aadb-8f7e-4ab7-b108-083db4fc4d6c&lt;/id&gt;&lt;/citation&gt;&lt;/metadata&gt;&lt;data&gt;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&lt;/data&gt; \* MERGEFORMAT</w:instrText>
      </w:r>
      <w:r w:rsidRPr="00087551">
        <w:rPr>
          <w:rFonts w:ascii="Times New Roman" w:hAnsi="Times New Roman" w:cs="Times New Roman"/>
          <w:iCs/>
        </w:rPr>
        <w:fldChar w:fldCharType="separate"/>
      </w:r>
      <w:r>
        <w:rPr>
          <w:rFonts w:ascii="Times New Roman" w:hAnsi="Times New Roman" w:cs="Times New Roman"/>
          <w:iCs/>
          <w:noProof/>
        </w:rPr>
        <w:t xml:space="preserve">Gouraud et al., </w:t>
      </w:r>
      <w:r w:rsidR="002C6874">
        <w:rPr>
          <w:rFonts w:ascii="Times New Roman" w:hAnsi="Times New Roman" w:cs="Times New Roman"/>
          <w:iCs/>
          <w:noProof/>
          <w:lang w:val="en-US"/>
        </w:rPr>
        <w:t>(</w:t>
      </w:r>
      <w:r>
        <w:rPr>
          <w:rFonts w:ascii="Times New Roman" w:hAnsi="Times New Roman" w:cs="Times New Roman"/>
          <w:iCs/>
          <w:noProof/>
        </w:rPr>
        <w:t>2018)</w:t>
      </w:r>
      <w:r w:rsidRPr="00087551">
        <w:rPr>
          <w:rFonts w:ascii="Times New Roman" w:hAnsi="Times New Roman" w:cs="Times New Roman"/>
          <w:iCs/>
        </w:rPr>
        <w:fldChar w:fldCharType="end"/>
      </w:r>
      <w:r w:rsidRPr="00087551">
        <w:rPr>
          <w:rFonts w:ascii="Times New Roman" w:hAnsi="Times New Roman" w:cs="Times New Roman"/>
          <w:iCs/>
        </w:rPr>
        <w:t xml:space="preserve">. To reach the </w:t>
      </w:r>
      <w:r>
        <w:rPr>
          <w:rFonts w:ascii="Times New Roman" w:hAnsi="Times New Roman" w:cs="Times New Roman"/>
          <w:iCs/>
          <w:lang w:val="en-US"/>
        </w:rPr>
        <w:t>minimum acceptable</w:t>
      </w:r>
      <w:r w:rsidRPr="00087551">
        <w:rPr>
          <w:rFonts w:ascii="Times New Roman" w:hAnsi="Times New Roman" w:cs="Times New Roman"/>
          <w:iCs/>
        </w:rPr>
        <w:t xml:space="preserve"> power of 0.</w:t>
      </w:r>
      <w:r>
        <w:rPr>
          <w:rFonts w:ascii="Times New Roman" w:hAnsi="Times New Roman" w:cs="Times New Roman"/>
          <w:iCs/>
          <w:lang w:val="en-US"/>
        </w:rPr>
        <w:t>8</w:t>
      </w:r>
      <w:r w:rsidRPr="00087551">
        <w:rPr>
          <w:rFonts w:ascii="Times New Roman" w:hAnsi="Times New Roman" w:cs="Times New Roman"/>
          <w:iCs/>
        </w:rPr>
        <w:t xml:space="preserve"> and to detect a medium effect (f = 0.25), a </w:t>
      </w:r>
      <w:r>
        <w:rPr>
          <w:rFonts w:ascii="Times New Roman" w:hAnsi="Times New Roman" w:cs="Times New Roman"/>
          <w:iCs/>
          <w:lang w:val="en-US"/>
        </w:rPr>
        <w:t>sample of  21 participants would be required</w:t>
      </w:r>
      <w:r w:rsidRPr="00087551">
        <w:rPr>
          <w:rFonts w:ascii="Times New Roman" w:hAnsi="Times New Roman" w:cs="Times New Roman"/>
          <w:iCs/>
        </w:rPr>
        <w:t xml:space="preserve"> (N of measures = </w:t>
      </w:r>
      <w:r>
        <w:rPr>
          <w:rFonts w:ascii="Times New Roman" w:hAnsi="Times New Roman" w:cs="Times New Roman"/>
          <w:iCs/>
          <w:lang w:val="en-US"/>
        </w:rPr>
        <w:t>5</w:t>
      </w:r>
      <w:r w:rsidRPr="00087551">
        <w:rPr>
          <w:rFonts w:ascii="Times New Roman" w:hAnsi="Times New Roman" w:cs="Times New Roman"/>
          <w:iCs/>
        </w:rPr>
        <w:t xml:space="preserve">). However, due to feasibility concerns and time constraints, </w:t>
      </w:r>
      <w:r w:rsidR="002C6874">
        <w:rPr>
          <w:rFonts w:ascii="Times New Roman" w:hAnsi="Times New Roman" w:cs="Times New Roman"/>
          <w:iCs/>
          <w:lang w:val="en-US"/>
        </w:rPr>
        <w:t xml:space="preserve"> we only managed to recruit 10 subjects. </w:t>
      </w:r>
      <w:r w:rsidR="005B4C56">
        <w:rPr>
          <w:rFonts w:ascii="Times New Roman" w:hAnsi="Times New Roman" w:cs="Times New Roman"/>
          <w:iCs/>
          <w:lang w:val="en-US"/>
        </w:rPr>
        <w:t xml:space="preserve">We </w:t>
      </w:r>
      <w:r>
        <w:rPr>
          <w:rFonts w:ascii="Times New Roman" w:hAnsi="Times New Roman" w:cs="Times New Roman"/>
          <w:iCs/>
          <w:lang w:val="en-US"/>
        </w:rPr>
        <w:t xml:space="preserve">prioritized those subjects whose T1 MRI scans had already been acquired. </w:t>
      </w:r>
      <w:r w:rsidRPr="00087551">
        <w:rPr>
          <w:rFonts w:ascii="Times New Roman" w:hAnsi="Times New Roman" w:cs="Times New Roman"/>
          <w:iCs/>
        </w:rPr>
        <w:t xml:space="preserve">Our target population </w:t>
      </w:r>
      <w:r>
        <w:rPr>
          <w:rFonts w:ascii="Times New Roman" w:hAnsi="Times New Roman" w:cs="Times New Roman"/>
          <w:iCs/>
          <w:lang w:val="en-US"/>
        </w:rPr>
        <w:t>is</w:t>
      </w:r>
      <w:r w:rsidRPr="00087551">
        <w:rPr>
          <w:rFonts w:ascii="Times New Roman" w:hAnsi="Times New Roman" w:cs="Times New Roman"/>
          <w:iCs/>
        </w:rPr>
        <w:t xml:space="preserve"> in good health, </w:t>
      </w:r>
      <w:r w:rsidRPr="00087551">
        <w:rPr>
          <w:rFonts w:ascii="Times New Roman" w:hAnsi="Times New Roman" w:cs="Times New Roman"/>
        </w:rPr>
        <w:t>right-handed,</w:t>
      </w:r>
      <w:r w:rsidRPr="00087551">
        <w:rPr>
          <w:rFonts w:ascii="Times New Roman" w:hAnsi="Times New Roman" w:cs="Times New Roman"/>
          <w:iCs/>
        </w:rPr>
        <w:t xml:space="preserve"> aged between 18 and 65 years old,</w:t>
      </w:r>
      <w:r>
        <w:rPr>
          <w:rFonts w:ascii="Times New Roman" w:hAnsi="Times New Roman" w:cs="Times New Roman"/>
          <w:iCs/>
          <w:lang w:val="en-US"/>
        </w:rPr>
        <w:t xml:space="preserve"> </w:t>
      </w:r>
      <w:r w:rsidRPr="00F37ABE">
        <w:rPr>
          <w:rFonts w:ascii="Times New Roman" w:hAnsi="Times New Roman" w:cs="Times New Roman"/>
        </w:rPr>
        <w:t xml:space="preserve">fluent in written French or English and eligible according to MRI and TMS international safety guidelines. </w:t>
      </w:r>
    </w:p>
    <w:p w14:paraId="20932339" w14:textId="77777777" w:rsidR="00A904B4" w:rsidRPr="00F37ABE" w:rsidRDefault="00A904B4" w:rsidP="00A904B4">
      <w:pPr>
        <w:pBdr>
          <w:top w:val="nil"/>
          <w:left w:val="nil"/>
          <w:bottom w:val="nil"/>
          <w:right w:val="nil"/>
          <w:between w:val="nil"/>
        </w:pBdr>
        <w:spacing w:line="360" w:lineRule="auto"/>
        <w:ind w:left="-284" w:right="-330" w:firstLine="568"/>
        <w:jc w:val="both"/>
        <w:rPr>
          <w:rFonts w:ascii="Times New Roman" w:hAnsi="Times New Roman" w:cs="Times New Roman"/>
        </w:rPr>
      </w:pPr>
      <w:r w:rsidRPr="00F37ABE">
        <w:rPr>
          <w:rFonts w:ascii="Times New Roman" w:hAnsi="Times New Roman" w:cs="Times New Roman"/>
        </w:rPr>
        <w:t xml:space="preserve">However, we </w:t>
      </w:r>
      <w:r>
        <w:rPr>
          <w:rFonts w:ascii="Times New Roman" w:hAnsi="Times New Roman" w:cs="Times New Roman"/>
          <w:lang w:val="en-US"/>
        </w:rPr>
        <w:t xml:space="preserve">did </w:t>
      </w:r>
      <w:r w:rsidRPr="00F37ABE">
        <w:rPr>
          <w:rFonts w:ascii="Times New Roman" w:hAnsi="Times New Roman" w:cs="Times New Roman"/>
        </w:rPr>
        <w:t>not include people to whom at least one of the following pertains:</w:t>
      </w:r>
    </w:p>
    <w:p w14:paraId="47BB121B"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currently participating in another study (&lt; 24 hours or 1 week for studies involving brain stimulation or any other intervention affecting brain excitability);</w:t>
      </w:r>
    </w:p>
    <w:p w14:paraId="6EB26BD3"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presenting or having a history of a psychiatric or neurological disorder or evolutive disease that interferes with the study tests;</w:t>
      </w:r>
    </w:p>
    <w:p w14:paraId="4DDF6B92"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reported consumption of psychotropic substances (except nicotine and caffeine);</w:t>
      </w:r>
    </w:p>
    <w:p w14:paraId="0F2EABDD"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taking central nervous medications (</w:t>
      </w:r>
      <w:proofErr w:type="gramStart"/>
      <w:r w:rsidRPr="00F37ABE">
        <w:rPr>
          <w:rFonts w:ascii="Times New Roman" w:hAnsi="Times New Roman"/>
          <w:sz w:val="24"/>
        </w:rPr>
        <w:t>e.g.</w:t>
      </w:r>
      <w:proofErr w:type="gramEnd"/>
      <w:r w:rsidRPr="00F37ABE">
        <w:rPr>
          <w:rFonts w:ascii="Times New Roman" w:hAnsi="Times New Roman"/>
          <w:sz w:val="24"/>
        </w:rPr>
        <w:t xml:space="preserve"> antidepressants, antiepileptic drugs) under benzodiazepines, anticonvulsants or neuroleptics treatment;</w:t>
      </w:r>
    </w:p>
    <w:p w14:paraId="0C83FF60"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 xml:space="preserve">pregnant, breastfeeding or </w:t>
      </w:r>
      <w:r w:rsidRPr="00F37ABE">
        <w:rPr>
          <w:rFonts w:ascii="Times New Roman" w:hAnsi="Times New Roman"/>
          <w:sz w:val="24"/>
          <w:lang w:val="en-US"/>
        </w:rPr>
        <w:t>has</w:t>
      </w:r>
      <w:r w:rsidRPr="00F37ABE">
        <w:rPr>
          <w:rFonts w:ascii="Times New Roman" w:hAnsi="Times New Roman"/>
          <w:sz w:val="24"/>
        </w:rPr>
        <w:t xml:space="preserve"> recently given birth</w:t>
      </w:r>
      <w:r w:rsidRPr="00F37ABE">
        <w:rPr>
          <w:rFonts w:ascii="Times New Roman" w:hAnsi="Times New Roman"/>
          <w:sz w:val="24"/>
          <w:lang w:val="en-US"/>
        </w:rPr>
        <w:t>;</w:t>
      </w:r>
    </w:p>
    <w:p w14:paraId="3EE8C14B" w14:textId="0C8753DF"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lang w:val="en-US"/>
        </w:rPr>
        <w:t>p</w:t>
      </w:r>
      <w:r w:rsidRPr="00F37ABE">
        <w:rPr>
          <w:rFonts w:ascii="Times New Roman" w:hAnsi="Times New Roman"/>
          <w:sz w:val="24"/>
        </w:rPr>
        <w:t>resenting a contra-indication to MR</w:t>
      </w:r>
      <w:r w:rsidR="00AF3B8E">
        <w:rPr>
          <w:rFonts w:ascii="Times New Roman" w:hAnsi="Times New Roman"/>
          <w:sz w:val="24"/>
        </w:rPr>
        <w:t>I.</w:t>
      </w:r>
    </w:p>
    <w:p w14:paraId="78C6C3B0" w14:textId="2087064F" w:rsidR="005B4C56" w:rsidRPr="00F37ABE" w:rsidRDefault="002C6874" w:rsidP="002C6874">
      <w:pPr>
        <w:pStyle w:val="BodyText"/>
        <w:ind w:left="-284" w:right="-330"/>
        <w:rPr>
          <w:rFonts w:ascii="Times New Roman" w:hAnsi="Times New Roman"/>
          <w:sz w:val="24"/>
          <w:lang w:val="en-US"/>
        </w:rPr>
      </w:pPr>
      <w:r>
        <w:rPr>
          <w:rFonts w:ascii="Times New Roman" w:hAnsi="Times New Roman"/>
          <w:sz w:val="24"/>
          <w:lang w:val="en-US"/>
        </w:rPr>
        <w:t xml:space="preserve">We further </w:t>
      </w:r>
      <w:r w:rsidR="00A904B4" w:rsidRPr="00F37ABE">
        <w:rPr>
          <w:rFonts w:ascii="Times New Roman" w:hAnsi="Times New Roman"/>
          <w:sz w:val="24"/>
          <w:lang w:val="en-US"/>
        </w:rPr>
        <w:t>exclude</w:t>
      </w:r>
      <w:r w:rsidR="005B4C56">
        <w:rPr>
          <w:rFonts w:ascii="Times New Roman" w:hAnsi="Times New Roman"/>
          <w:sz w:val="24"/>
          <w:lang w:val="en-US"/>
        </w:rPr>
        <w:t>d</w:t>
      </w:r>
      <w:r w:rsidR="00A904B4" w:rsidRPr="00F37ABE">
        <w:rPr>
          <w:rFonts w:ascii="Times New Roman" w:hAnsi="Times New Roman"/>
          <w:sz w:val="24"/>
          <w:lang w:val="en-US"/>
        </w:rPr>
        <w:t xml:space="preserve"> people who ask to stop the experiment or fail to cooperate</w:t>
      </w:r>
      <w:r w:rsidR="00A904B4" w:rsidRPr="00F37ABE">
        <w:rPr>
          <w:rFonts w:ascii="Times New Roman" w:hAnsi="Times New Roman"/>
          <w:sz w:val="24"/>
        </w:rPr>
        <w:t xml:space="preserve"> and/or comply with the procedures during the experiment</w:t>
      </w:r>
      <w:r>
        <w:rPr>
          <w:rFonts w:ascii="Times New Roman" w:hAnsi="Times New Roman"/>
          <w:sz w:val="24"/>
          <w:lang w:val="en-US"/>
        </w:rPr>
        <w:t>. The data of 8 subjects were analy</w:t>
      </w:r>
      <w:r w:rsidR="000F0594">
        <w:rPr>
          <w:rFonts w:ascii="Times New Roman" w:hAnsi="Times New Roman"/>
          <w:sz w:val="24"/>
          <w:lang w:val="en-US"/>
        </w:rPr>
        <w:t>z</w:t>
      </w:r>
      <w:r>
        <w:rPr>
          <w:rFonts w:ascii="Times New Roman" w:hAnsi="Times New Roman"/>
          <w:sz w:val="24"/>
          <w:lang w:val="en-US"/>
        </w:rPr>
        <w:t>ed.</w:t>
      </w:r>
    </w:p>
    <w:p w14:paraId="1FF0CED8" w14:textId="2F4473A8" w:rsidR="00A904B4" w:rsidRPr="00087551" w:rsidRDefault="00A904B4" w:rsidP="00A904B4">
      <w:pPr>
        <w:pBdr>
          <w:top w:val="nil"/>
          <w:left w:val="nil"/>
          <w:bottom w:val="nil"/>
          <w:right w:val="nil"/>
          <w:between w:val="nil"/>
        </w:pBdr>
        <w:spacing w:before="200" w:after="200" w:line="360" w:lineRule="auto"/>
        <w:ind w:left="-284" w:right="-330" w:firstLine="568"/>
        <w:jc w:val="both"/>
        <w:rPr>
          <w:rFonts w:ascii="Times New Roman" w:hAnsi="Times New Roman" w:cs="Times New Roman"/>
          <w:b/>
          <w:bCs/>
          <w:i/>
          <w:iCs/>
        </w:rPr>
      </w:pPr>
      <w:r w:rsidRPr="00087551">
        <w:rPr>
          <w:rFonts w:ascii="Times New Roman" w:hAnsi="Times New Roman" w:cs="Times New Roman"/>
          <w:b/>
          <w:bCs/>
          <w:i/>
          <w:iCs/>
          <w:lang w:val="en-GB"/>
        </w:rPr>
        <w:t>2.</w:t>
      </w:r>
      <w:r w:rsidR="004B22AC">
        <w:rPr>
          <w:rFonts w:ascii="Times New Roman" w:hAnsi="Times New Roman" w:cs="Times New Roman"/>
          <w:b/>
          <w:bCs/>
          <w:i/>
          <w:iCs/>
          <w:lang w:val="en-GB"/>
        </w:rPr>
        <w:t>2</w:t>
      </w:r>
      <w:r w:rsidRPr="00087551">
        <w:rPr>
          <w:rFonts w:ascii="Times New Roman" w:hAnsi="Times New Roman" w:cs="Times New Roman"/>
          <w:b/>
          <w:bCs/>
          <w:i/>
          <w:iCs/>
          <w:lang w:val="en-GB"/>
        </w:rPr>
        <w:t>. Experimental Procedure</w:t>
      </w:r>
    </w:p>
    <w:p w14:paraId="743BEFE2" w14:textId="68BB2E63" w:rsidR="00A904B4" w:rsidRDefault="00A904B4" w:rsidP="00A904B4">
      <w:pPr>
        <w:pBdr>
          <w:top w:val="nil"/>
          <w:left w:val="nil"/>
          <w:bottom w:val="nil"/>
          <w:right w:val="nil"/>
          <w:between w:val="nil"/>
        </w:pBdr>
        <w:spacing w:line="360" w:lineRule="auto"/>
        <w:ind w:left="-284" w:right="-330" w:firstLine="568"/>
        <w:jc w:val="both"/>
        <w:rPr>
          <w:rFonts w:ascii="Times New Roman" w:hAnsi="Times New Roman" w:cs="Times New Roman"/>
          <w:iCs/>
          <w:lang w:val="en-GB"/>
        </w:rPr>
      </w:pPr>
      <w:r w:rsidRPr="00087551">
        <w:rPr>
          <w:rFonts w:ascii="Times New Roman" w:hAnsi="Times New Roman" w:cs="Times New Roman"/>
          <w:iCs/>
          <w:lang w:val="en-GB"/>
        </w:rPr>
        <w:t xml:space="preserve">Participants </w:t>
      </w:r>
      <w:r>
        <w:rPr>
          <w:rFonts w:ascii="Times New Roman" w:hAnsi="Times New Roman" w:cs="Times New Roman"/>
          <w:iCs/>
          <w:lang w:val="en-GB"/>
        </w:rPr>
        <w:t>were</w:t>
      </w:r>
      <w:r w:rsidRPr="00087551">
        <w:rPr>
          <w:rFonts w:ascii="Times New Roman" w:hAnsi="Times New Roman" w:cs="Times New Roman"/>
          <w:iCs/>
          <w:lang w:val="en-GB"/>
        </w:rPr>
        <w:t xml:space="preserve"> seated in a comfortable chair, with their head resting on a chinrest at a distance of 57 cm from the screen. The task script </w:t>
      </w:r>
      <w:r>
        <w:rPr>
          <w:rFonts w:ascii="Times New Roman" w:hAnsi="Times New Roman" w:cs="Times New Roman"/>
          <w:iCs/>
          <w:lang w:val="en-GB"/>
        </w:rPr>
        <w:t>ran</w:t>
      </w:r>
      <w:r w:rsidRPr="00087551">
        <w:rPr>
          <w:rFonts w:ascii="Times New Roman" w:hAnsi="Times New Roman" w:cs="Times New Roman"/>
          <w:iCs/>
          <w:lang w:val="en-GB"/>
        </w:rPr>
        <w:t xml:space="preserve"> on </w:t>
      </w:r>
      <w:proofErr w:type="spellStart"/>
      <w:r w:rsidRPr="00087551">
        <w:rPr>
          <w:rFonts w:ascii="Times New Roman" w:hAnsi="Times New Roman" w:cs="Times New Roman"/>
          <w:iCs/>
          <w:lang w:val="en-GB"/>
        </w:rPr>
        <w:t>PsychoPy</w:t>
      </w:r>
      <w:proofErr w:type="spellEnd"/>
      <w:r w:rsidRPr="00087551">
        <w:rPr>
          <w:rFonts w:ascii="Times New Roman" w:hAnsi="Times New Roman" w:cs="Times New Roman"/>
          <w:iCs/>
          <w:lang w:val="en-GB"/>
        </w:rPr>
        <w:t xml:space="preserve">. The same script </w:t>
      </w:r>
      <w:r>
        <w:rPr>
          <w:rFonts w:ascii="Times New Roman" w:hAnsi="Times New Roman" w:cs="Times New Roman"/>
          <w:iCs/>
          <w:lang w:val="en-GB"/>
        </w:rPr>
        <w:t>was</w:t>
      </w:r>
      <w:r w:rsidRPr="00087551">
        <w:rPr>
          <w:rFonts w:ascii="Times New Roman" w:hAnsi="Times New Roman" w:cs="Times New Roman"/>
          <w:iCs/>
          <w:lang w:val="en-GB"/>
        </w:rPr>
        <w:t xml:space="preserve"> used to trigger TMS pulses.</w:t>
      </w:r>
      <w:r w:rsidR="00A31006">
        <w:rPr>
          <w:rFonts w:ascii="Times New Roman" w:hAnsi="Times New Roman" w:cs="Times New Roman"/>
          <w:iCs/>
          <w:lang w:val="en-GB"/>
        </w:rPr>
        <w:t xml:space="preserve"> Both TMS triggering and EEG event marking was done via Arduino UNO.</w:t>
      </w:r>
      <w:r w:rsidRPr="00087551">
        <w:rPr>
          <w:rFonts w:ascii="Times New Roman" w:hAnsi="Times New Roman" w:cs="Times New Roman"/>
          <w:iCs/>
          <w:lang w:val="en-GB"/>
        </w:rPr>
        <w:t xml:space="preserve"> The task </w:t>
      </w:r>
      <w:r>
        <w:rPr>
          <w:rFonts w:ascii="Times New Roman" w:hAnsi="Times New Roman" w:cs="Times New Roman"/>
          <w:iCs/>
          <w:lang w:val="en-GB"/>
        </w:rPr>
        <w:t>began</w:t>
      </w:r>
      <w:r w:rsidRPr="00087551">
        <w:rPr>
          <w:rFonts w:ascii="Times New Roman" w:hAnsi="Times New Roman" w:cs="Times New Roman"/>
          <w:iCs/>
          <w:lang w:val="en-GB"/>
        </w:rPr>
        <w:t xml:space="preserve"> with instructions during which participants </w:t>
      </w:r>
      <w:r>
        <w:rPr>
          <w:rFonts w:ascii="Times New Roman" w:hAnsi="Times New Roman" w:cs="Times New Roman"/>
          <w:iCs/>
          <w:lang w:val="en-GB"/>
        </w:rPr>
        <w:t>were</w:t>
      </w:r>
      <w:r w:rsidRPr="00087551">
        <w:rPr>
          <w:rFonts w:ascii="Times New Roman" w:hAnsi="Times New Roman" w:cs="Times New Roman"/>
          <w:iCs/>
          <w:lang w:val="en-GB"/>
        </w:rPr>
        <w:t xml:space="preserve"> encouraged to ask questions if anything </w:t>
      </w:r>
      <w:r>
        <w:rPr>
          <w:rFonts w:ascii="Times New Roman" w:hAnsi="Times New Roman" w:cs="Times New Roman"/>
          <w:iCs/>
          <w:lang w:val="en-GB"/>
        </w:rPr>
        <w:t>was</w:t>
      </w:r>
      <w:r w:rsidRPr="00087551">
        <w:rPr>
          <w:rFonts w:ascii="Times New Roman" w:hAnsi="Times New Roman" w:cs="Times New Roman"/>
          <w:iCs/>
          <w:lang w:val="en-GB"/>
        </w:rPr>
        <w:t xml:space="preserve"> unclear. Participants w</w:t>
      </w:r>
      <w:r>
        <w:rPr>
          <w:rFonts w:ascii="Times New Roman" w:hAnsi="Times New Roman" w:cs="Times New Roman"/>
          <w:iCs/>
          <w:lang w:val="en-GB"/>
        </w:rPr>
        <w:t>ere</w:t>
      </w:r>
      <w:r w:rsidRPr="00087551">
        <w:rPr>
          <w:rFonts w:ascii="Times New Roman" w:hAnsi="Times New Roman" w:cs="Times New Roman"/>
          <w:iCs/>
          <w:lang w:val="en-GB"/>
        </w:rPr>
        <w:t xml:space="preserve"> </w:t>
      </w:r>
      <w:r>
        <w:rPr>
          <w:rFonts w:ascii="Times New Roman" w:hAnsi="Times New Roman" w:cs="Times New Roman"/>
          <w:iCs/>
          <w:lang w:val="en-GB"/>
        </w:rPr>
        <w:t>instructed</w:t>
      </w:r>
      <w:r w:rsidRPr="00087551">
        <w:rPr>
          <w:rFonts w:ascii="Times New Roman" w:hAnsi="Times New Roman" w:cs="Times New Roman"/>
          <w:iCs/>
          <w:lang w:val="en-GB"/>
        </w:rPr>
        <w:t xml:space="preserve"> to place </w:t>
      </w:r>
      <w:r>
        <w:rPr>
          <w:rFonts w:ascii="Times New Roman" w:hAnsi="Times New Roman" w:cs="Times New Roman"/>
          <w:iCs/>
          <w:lang w:val="en-GB"/>
        </w:rPr>
        <w:t>their index fingers</w:t>
      </w:r>
      <w:r w:rsidRPr="00087551">
        <w:rPr>
          <w:rFonts w:ascii="Times New Roman" w:hAnsi="Times New Roman" w:cs="Times New Roman"/>
          <w:iCs/>
          <w:lang w:val="en-GB"/>
        </w:rPr>
        <w:t xml:space="preserve"> on two keyboard keys (</w:t>
      </w:r>
      <w:r>
        <w:rPr>
          <w:rFonts w:ascii="Times New Roman" w:hAnsi="Times New Roman" w:cs="Times New Roman"/>
          <w:iCs/>
          <w:lang w:val="en-GB"/>
        </w:rPr>
        <w:t>“</w:t>
      </w:r>
      <w:r w:rsidRPr="00087551">
        <w:rPr>
          <w:rFonts w:ascii="Times New Roman" w:hAnsi="Times New Roman" w:cs="Times New Roman"/>
          <w:iCs/>
          <w:lang w:val="en-GB"/>
        </w:rPr>
        <w:t>S</w:t>
      </w:r>
      <w:r>
        <w:rPr>
          <w:rFonts w:ascii="Times New Roman" w:hAnsi="Times New Roman" w:cs="Times New Roman"/>
          <w:iCs/>
          <w:lang w:val="en-GB"/>
        </w:rPr>
        <w:t>”</w:t>
      </w:r>
      <w:r w:rsidRPr="00087551">
        <w:rPr>
          <w:rFonts w:ascii="Times New Roman" w:hAnsi="Times New Roman" w:cs="Times New Roman"/>
          <w:iCs/>
          <w:lang w:val="en-GB"/>
        </w:rPr>
        <w:t xml:space="preserve"> and </w:t>
      </w:r>
      <w:r>
        <w:rPr>
          <w:rFonts w:ascii="Times New Roman" w:hAnsi="Times New Roman" w:cs="Times New Roman"/>
          <w:iCs/>
          <w:lang w:val="en-GB"/>
        </w:rPr>
        <w:t>“</w:t>
      </w:r>
      <w:r w:rsidRPr="00087551">
        <w:rPr>
          <w:rFonts w:ascii="Times New Roman" w:hAnsi="Times New Roman" w:cs="Times New Roman"/>
          <w:iCs/>
          <w:lang w:val="en-GB"/>
        </w:rPr>
        <w:t>L</w:t>
      </w:r>
      <w:r>
        <w:rPr>
          <w:rFonts w:ascii="Times New Roman" w:hAnsi="Times New Roman" w:cs="Times New Roman"/>
          <w:iCs/>
          <w:lang w:val="en-GB"/>
        </w:rPr>
        <w:t>”</w:t>
      </w:r>
      <w:r w:rsidRPr="00087551">
        <w:rPr>
          <w:rFonts w:ascii="Times New Roman" w:hAnsi="Times New Roman" w:cs="Times New Roman"/>
          <w:iCs/>
          <w:lang w:val="en-GB"/>
        </w:rPr>
        <w:t>) and to fixate th</w:t>
      </w:r>
      <w:r>
        <w:rPr>
          <w:rFonts w:ascii="Times New Roman" w:hAnsi="Times New Roman" w:cs="Times New Roman"/>
          <w:iCs/>
          <w:lang w:val="en-GB"/>
        </w:rPr>
        <w:t>e</w:t>
      </w:r>
      <w:r w:rsidRPr="00087551">
        <w:rPr>
          <w:rFonts w:ascii="Times New Roman" w:hAnsi="Times New Roman" w:cs="Times New Roman"/>
          <w:iCs/>
          <w:lang w:val="en-GB"/>
        </w:rPr>
        <w:t xml:space="preserve"> cross </w:t>
      </w:r>
      <w:r>
        <w:rPr>
          <w:rFonts w:ascii="Times New Roman" w:hAnsi="Times New Roman" w:cs="Times New Roman"/>
          <w:iCs/>
          <w:lang w:val="en-GB"/>
        </w:rPr>
        <w:t>in</w:t>
      </w:r>
      <w:r w:rsidRPr="00087551">
        <w:rPr>
          <w:rFonts w:ascii="Times New Roman" w:hAnsi="Times New Roman" w:cs="Times New Roman"/>
          <w:iCs/>
          <w:lang w:val="en-GB"/>
        </w:rPr>
        <w:t xml:space="preserve"> the centre of the screen throughout the entire experiment.</w:t>
      </w:r>
      <w:r w:rsidR="00A31006">
        <w:rPr>
          <w:rFonts w:ascii="Times New Roman" w:hAnsi="Times New Roman" w:cs="Times New Roman"/>
          <w:iCs/>
          <w:lang w:val="en-GB"/>
        </w:rPr>
        <w:t xml:space="preserve"> Henceforth, the task didn’t differ from the one used for the </w:t>
      </w:r>
      <w:proofErr w:type="spellStart"/>
      <w:r w:rsidR="00A31006">
        <w:rPr>
          <w:rFonts w:ascii="Times New Roman" w:hAnsi="Times New Roman" w:cs="Times New Roman"/>
          <w:iCs/>
          <w:lang w:val="en-GB"/>
        </w:rPr>
        <w:t>behavioral</w:t>
      </w:r>
      <w:proofErr w:type="spellEnd"/>
      <w:r w:rsidR="00A31006">
        <w:rPr>
          <w:rFonts w:ascii="Times New Roman" w:hAnsi="Times New Roman" w:cs="Times New Roman"/>
          <w:iCs/>
          <w:lang w:val="en-GB"/>
        </w:rPr>
        <w:t xml:space="preserve"> pilot (section 2.1.2.).</w:t>
      </w:r>
    </w:p>
    <w:p w14:paraId="3A6EB2E1" w14:textId="123F1D32" w:rsidR="00A904B4" w:rsidRDefault="00A904B4" w:rsidP="00A904B4">
      <w:pPr>
        <w:pBdr>
          <w:top w:val="nil"/>
          <w:left w:val="nil"/>
          <w:bottom w:val="nil"/>
          <w:right w:val="nil"/>
          <w:between w:val="nil"/>
        </w:pBdr>
        <w:spacing w:line="360" w:lineRule="auto"/>
        <w:ind w:left="-284" w:right="-329" w:firstLine="567"/>
        <w:jc w:val="both"/>
        <w:rPr>
          <w:rFonts w:ascii="Times New Roman" w:hAnsi="Times New Roman" w:cs="Times New Roman"/>
          <w:iCs/>
          <w:lang w:val="en-GB"/>
        </w:rPr>
      </w:pPr>
      <w:r w:rsidRPr="00087551">
        <w:rPr>
          <w:rFonts w:ascii="Times New Roman" w:hAnsi="Times New Roman" w:cs="Times New Roman"/>
          <w:iCs/>
          <w:lang w:val="en-GB"/>
        </w:rPr>
        <w:lastRenderedPageBreak/>
        <w:t>The schematic representation of the task</w:t>
      </w:r>
      <w:r w:rsidR="00932347">
        <w:rPr>
          <w:rFonts w:ascii="Times New Roman" w:hAnsi="Times New Roman" w:cs="Times New Roman"/>
          <w:iCs/>
          <w:lang w:val="en-GB"/>
        </w:rPr>
        <w:t xml:space="preserve"> along with TMS bursts</w:t>
      </w:r>
      <w:r w:rsidRPr="00087551">
        <w:rPr>
          <w:rFonts w:ascii="Times New Roman" w:hAnsi="Times New Roman" w:cs="Times New Roman"/>
          <w:iCs/>
          <w:lang w:val="en-GB"/>
        </w:rPr>
        <w:t xml:space="preserve"> </w:t>
      </w:r>
      <w:r w:rsidR="00932347">
        <w:rPr>
          <w:rFonts w:ascii="Times New Roman" w:hAnsi="Times New Roman" w:cs="Times New Roman"/>
          <w:iCs/>
          <w:lang w:val="en-GB"/>
        </w:rPr>
        <w:t>is</w:t>
      </w:r>
      <w:r w:rsidRPr="00087551">
        <w:rPr>
          <w:rFonts w:ascii="Times New Roman" w:hAnsi="Times New Roman" w:cs="Times New Roman"/>
          <w:iCs/>
          <w:lang w:val="en-GB"/>
        </w:rPr>
        <w:t xml:space="preserve"> depicted in figure </w:t>
      </w:r>
      <w:r w:rsidR="00932347">
        <w:rPr>
          <w:rFonts w:ascii="Times New Roman" w:hAnsi="Times New Roman" w:cs="Times New Roman"/>
          <w:iCs/>
          <w:lang w:val="en-GB"/>
        </w:rPr>
        <w:t>4</w:t>
      </w:r>
      <w:r w:rsidRPr="00087551">
        <w:rPr>
          <w:rFonts w:ascii="Times New Roman" w:hAnsi="Times New Roman" w:cs="Times New Roman"/>
          <w:iCs/>
          <w:lang w:val="en-GB"/>
        </w:rPr>
        <w:t>.</w:t>
      </w:r>
      <w:r>
        <w:rPr>
          <w:rFonts w:ascii="Times New Roman" w:hAnsi="Times New Roman" w:cs="Times New Roman"/>
          <w:iCs/>
          <w:lang w:val="en-GB"/>
        </w:rPr>
        <w:t xml:space="preserve"> The experiment consisted in two visits whereby the subject completed 14 blocks</w:t>
      </w:r>
      <w:r w:rsidR="00932347">
        <w:rPr>
          <w:rFonts w:ascii="Times New Roman" w:hAnsi="Times New Roman" w:cs="Times New Roman"/>
          <w:iCs/>
          <w:lang w:val="en-GB"/>
        </w:rPr>
        <w:t xml:space="preserve"> (= 110 mins)</w:t>
      </w:r>
      <w:r>
        <w:rPr>
          <w:rFonts w:ascii="Times New Roman" w:hAnsi="Times New Roman" w:cs="Times New Roman"/>
          <w:iCs/>
          <w:lang w:val="en-GB"/>
        </w:rPr>
        <w:t xml:space="preserve"> of FT-RSGT in total. The following section provides a detailed overview of the block design.</w:t>
      </w:r>
    </w:p>
    <w:p w14:paraId="43D12C4B" w14:textId="77777777" w:rsidR="00A904B4" w:rsidRDefault="00A904B4" w:rsidP="00A904B4">
      <w:pPr>
        <w:pBdr>
          <w:top w:val="nil"/>
          <w:left w:val="nil"/>
          <w:bottom w:val="nil"/>
          <w:right w:val="nil"/>
          <w:between w:val="nil"/>
        </w:pBdr>
        <w:spacing w:line="360" w:lineRule="auto"/>
        <w:ind w:left="-284" w:right="-330" w:firstLine="568"/>
        <w:jc w:val="both"/>
        <w:rPr>
          <w:rFonts w:ascii="Times New Roman" w:hAnsi="Times New Roman" w:cs="Times New Roman"/>
          <w:iCs/>
          <w:lang w:val="en-GB"/>
        </w:rPr>
      </w:pPr>
    </w:p>
    <w:p w14:paraId="33F974C4" w14:textId="77777777" w:rsidR="0051761E" w:rsidRDefault="00A904B4" w:rsidP="0051761E">
      <w:pPr>
        <w:keepNext/>
        <w:pBdr>
          <w:top w:val="nil"/>
          <w:left w:val="nil"/>
          <w:bottom w:val="nil"/>
          <w:right w:val="nil"/>
          <w:between w:val="nil"/>
        </w:pBdr>
        <w:spacing w:line="360" w:lineRule="auto"/>
        <w:ind w:left="-284" w:right="-330"/>
        <w:jc w:val="center"/>
      </w:pPr>
      <w:r>
        <w:rPr>
          <w:noProof/>
        </w:rPr>
        <w:drawing>
          <wp:inline distT="0" distB="0" distL="0" distR="0" wp14:anchorId="6944BC13" wp14:editId="0CF0045D">
            <wp:extent cx="6055067" cy="3721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66864" cy="3729111"/>
                    </a:xfrm>
                    <a:prstGeom prst="rect">
                      <a:avLst/>
                    </a:prstGeom>
                  </pic:spPr>
                </pic:pic>
              </a:graphicData>
            </a:graphic>
          </wp:inline>
        </w:drawing>
      </w:r>
    </w:p>
    <w:p w14:paraId="4A9D08D2" w14:textId="5753876C" w:rsidR="00A904B4" w:rsidRPr="0051761E" w:rsidRDefault="0051761E" w:rsidP="0051761E">
      <w:pPr>
        <w:pStyle w:val="Caption"/>
        <w:ind w:left="-284" w:right="-330"/>
        <w:rPr>
          <w:rFonts w:ascii="Times New Roman" w:hAnsi="Times New Roman" w:cs="Times New Roman"/>
          <w:color w:val="auto"/>
          <w:sz w:val="22"/>
          <w:szCs w:val="22"/>
          <w:lang w:val="en-US"/>
        </w:rPr>
      </w:pPr>
      <w:r w:rsidRPr="0051761E">
        <w:rPr>
          <w:rFonts w:ascii="Times New Roman" w:hAnsi="Times New Roman" w:cs="Times New Roman"/>
          <w:color w:val="auto"/>
          <w:sz w:val="22"/>
          <w:szCs w:val="22"/>
        </w:rPr>
        <w:t xml:space="preserve">Figure </w:t>
      </w:r>
      <w:r w:rsidRPr="0051761E">
        <w:rPr>
          <w:rFonts w:ascii="Times New Roman" w:hAnsi="Times New Roman" w:cs="Times New Roman"/>
          <w:color w:val="auto"/>
          <w:sz w:val="22"/>
          <w:szCs w:val="22"/>
        </w:rPr>
        <w:fldChar w:fldCharType="begin"/>
      </w:r>
      <w:r w:rsidRPr="0051761E">
        <w:rPr>
          <w:rFonts w:ascii="Times New Roman" w:hAnsi="Times New Roman" w:cs="Times New Roman"/>
          <w:color w:val="auto"/>
          <w:sz w:val="22"/>
          <w:szCs w:val="22"/>
        </w:rPr>
        <w:instrText xml:space="preserve"> SEQ Figure \* ARABIC </w:instrText>
      </w:r>
      <w:r w:rsidRPr="0051761E">
        <w:rPr>
          <w:rFonts w:ascii="Times New Roman" w:hAnsi="Times New Roman" w:cs="Times New Roman"/>
          <w:color w:val="auto"/>
          <w:sz w:val="22"/>
          <w:szCs w:val="22"/>
        </w:rPr>
        <w:fldChar w:fldCharType="separate"/>
      </w:r>
      <w:r w:rsidRPr="0051761E">
        <w:rPr>
          <w:rFonts w:ascii="Times New Roman" w:hAnsi="Times New Roman" w:cs="Times New Roman"/>
          <w:noProof/>
          <w:color w:val="auto"/>
          <w:sz w:val="22"/>
          <w:szCs w:val="22"/>
        </w:rPr>
        <w:t>4</w:t>
      </w:r>
      <w:r w:rsidRPr="0051761E">
        <w:rPr>
          <w:rFonts w:ascii="Times New Roman" w:hAnsi="Times New Roman" w:cs="Times New Roman"/>
          <w:color w:val="auto"/>
          <w:sz w:val="22"/>
          <w:szCs w:val="22"/>
        </w:rPr>
        <w:fldChar w:fldCharType="end"/>
      </w:r>
      <w:r>
        <w:rPr>
          <w:rFonts w:ascii="Times New Roman" w:hAnsi="Times New Roman" w:cs="Times New Roman"/>
          <w:color w:val="auto"/>
          <w:sz w:val="22"/>
          <w:szCs w:val="22"/>
          <w:lang w:val="en-US"/>
        </w:rPr>
        <w:t xml:space="preserve">. </w:t>
      </w:r>
      <w:r w:rsidRPr="00735658">
        <w:rPr>
          <w:rFonts w:ascii="Times New Roman" w:hAnsi="Times New Roman" w:cs="Times New Roman"/>
          <w:b/>
          <w:bCs/>
          <w:color w:val="auto"/>
          <w:sz w:val="20"/>
          <w:szCs w:val="20"/>
          <w:lang w:val="en-US"/>
        </w:rPr>
        <w:t>A</w:t>
      </w:r>
      <w:r>
        <w:rPr>
          <w:rFonts w:ascii="Times New Roman" w:hAnsi="Times New Roman" w:cs="Times New Roman"/>
          <w:color w:val="auto"/>
          <w:sz w:val="20"/>
          <w:szCs w:val="20"/>
          <w:lang w:val="en-US"/>
        </w:rPr>
        <w:t>:</w:t>
      </w:r>
      <w:r w:rsidRPr="00764E7A">
        <w:rPr>
          <w:rFonts w:ascii="Times New Roman" w:hAnsi="Times New Roman" w:cs="Times New Roman"/>
          <w:color w:val="auto"/>
          <w:sz w:val="20"/>
          <w:szCs w:val="20"/>
        </w:rPr>
        <w:t xml:space="preserve"> FT-RSGT: participants are instructed to press the right</w:t>
      </w:r>
      <w:r>
        <w:rPr>
          <w:rFonts w:ascii="Times New Roman" w:hAnsi="Times New Roman" w:cs="Times New Roman"/>
          <w:color w:val="auto"/>
          <w:sz w:val="20"/>
          <w:szCs w:val="20"/>
          <w:lang w:val="en-US"/>
        </w:rPr>
        <w:t xml:space="preserve"> (L)</w:t>
      </w:r>
      <w:r w:rsidRPr="00764E7A">
        <w:rPr>
          <w:rFonts w:ascii="Times New Roman" w:hAnsi="Times New Roman" w:cs="Times New Roman"/>
          <w:color w:val="auto"/>
          <w:sz w:val="20"/>
          <w:szCs w:val="20"/>
        </w:rPr>
        <w:t xml:space="preserve"> or left</w:t>
      </w:r>
      <w:r>
        <w:rPr>
          <w:rFonts w:ascii="Times New Roman" w:hAnsi="Times New Roman" w:cs="Times New Roman"/>
          <w:color w:val="auto"/>
          <w:sz w:val="20"/>
          <w:szCs w:val="20"/>
          <w:lang w:val="en-US"/>
        </w:rPr>
        <w:t xml:space="preserve"> (S)</w:t>
      </w:r>
      <w:r w:rsidRPr="00764E7A">
        <w:rPr>
          <w:rFonts w:ascii="Times New Roman" w:hAnsi="Times New Roman" w:cs="Times New Roman"/>
          <w:color w:val="auto"/>
          <w:sz w:val="20"/>
          <w:szCs w:val="20"/>
        </w:rPr>
        <w:t xml:space="preserve"> </w:t>
      </w:r>
      <w:r>
        <w:rPr>
          <w:rFonts w:ascii="Times New Roman" w:hAnsi="Times New Roman" w:cs="Times New Roman"/>
          <w:color w:val="auto"/>
          <w:sz w:val="20"/>
          <w:szCs w:val="20"/>
          <w:lang w:val="en-US"/>
        </w:rPr>
        <w:t>key</w:t>
      </w:r>
      <w:r w:rsidRPr="00764E7A">
        <w:rPr>
          <w:rFonts w:ascii="Times New Roman" w:hAnsi="Times New Roman" w:cs="Times New Roman"/>
          <w:color w:val="auto"/>
          <w:sz w:val="20"/>
          <w:szCs w:val="20"/>
        </w:rPr>
        <w:t xml:space="preserve"> in a</w:t>
      </w:r>
      <w:r>
        <w:rPr>
          <w:rFonts w:ascii="Times New Roman" w:hAnsi="Times New Roman" w:cs="Times New Roman"/>
          <w:color w:val="auto"/>
          <w:sz w:val="20"/>
          <w:szCs w:val="20"/>
          <w:lang w:val="en-US"/>
        </w:rPr>
        <w:t>n</w:t>
      </w:r>
      <w:r w:rsidRPr="00764E7A">
        <w:rPr>
          <w:rFonts w:ascii="Times New Roman" w:hAnsi="Times New Roman" w:cs="Times New Roman"/>
          <w:color w:val="auto"/>
          <w:sz w:val="20"/>
          <w:szCs w:val="20"/>
        </w:rPr>
        <w:t xml:space="preserve"> </w:t>
      </w:r>
      <w:r>
        <w:rPr>
          <w:rFonts w:ascii="Times New Roman" w:hAnsi="Times New Roman" w:cs="Times New Roman"/>
          <w:color w:val="auto"/>
          <w:sz w:val="20"/>
          <w:szCs w:val="20"/>
          <w:lang w:val="en-US"/>
        </w:rPr>
        <w:t>irregular</w:t>
      </w:r>
      <w:r w:rsidRPr="00764E7A">
        <w:rPr>
          <w:rFonts w:ascii="Times New Roman" w:hAnsi="Times New Roman" w:cs="Times New Roman"/>
          <w:color w:val="auto"/>
          <w:sz w:val="20"/>
          <w:szCs w:val="20"/>
        </w:rPr>
        <w:t xml:space="preserve"> order simultaneously with the rhythm of the metronome. The tone of the metronome has a frequency of 440 Hz and its duration is 75 ms. TMS</w:t>
      </w:r>
      <w:r>
        <w:rPr>
          <w:rFonts w:ascii="Times New Roman" w:hAnsi="Times New Roman" w:cs="Times New Roman"/>
          <w:color w:val="auto"/>
          <w:sz w:val="20"/>
          <w:szCs w:val="20"/>
          <w:lang w:val="en-US"/>
        </w:rPr>
        <w:t xml:space="preserve"> </w:t>
      </w:r>
      <w:r w:rsidRPr="00764E7A">
        <w:rPr>
          <w:rFonts w:ascii="Times New Roman" w:hAnsi="Times New Roman" w:cs="Times New Roman"/>
          <w:color w:val="auto"/>
          <w:sz w:val="20"/>
          <w:szCs w:val="20"/>
        </w:rPr>
        <w:t>is administered every 3 to 5 s.</w:t>
      </w:r>
      <w:r>
        <w:rPr>
          <w:rFonts w:ascii="Times New Roman" w:hAnsi="Times New Roman" w:cs="Times New Roman"/>
          <w:color w:val="auto"/>
          <w:sz w:val="20"/>
          <w:szCs w:val="20"/>
          <w:lang w:val="en-US"/>
        </w:rPr>
        <w:t xml:space="preserve"> </w:t>
      </w:r>
      <w:r w:rsidRPr="00735658">
        <w:rPr>
          <w:rFonts w:ascii="Times New Roman" w:hAnsi="Times New Roman" w:cs="Times New Roman"/>
          <w:b/>
          <w:bCs/>
          <w:color w:val="auto"/>
          <w:sz w:val="20"/>
          <w:szCs w:val="20"/>
          <w:lang w:val="en-US"/>
        </w:rPr>
        <w:t>B</w:t>
      </w:r>
      <w:r>
        <w:rPr>
          <w:rFonts w:ascii="Times New Roman" w:hAnsi="Times New Roman" w:cs="Times New Roman"/>
          <w:color w:val="auto"/>
          <w:sz w:val="20"/>
          <w:szCs w:val="20"/>
          <w:lang w:val="en-US"/>
        </w:rPr>
        <w:t>:</w:t>
      </w:r>
      <w:r w:rsidRPr="00764E7A">
        <w:rPr>
          <w:rFonts w:ascii="Times New Roman" w:hAnsi="Times New Roman" w:cs="Times New Roman"/>
          <w:color w:val="auto"/>
          <w:sz w:val="20"/>
          <w:szCs w:val="20"/>
        </w:rPr>
        <w:t xml:space="preserve"> Every TMS burst consist</w:t>
      </w:r>
      <w:r>
        <w:rPr>
          <w:rFonts w:ascii="Times New Roman" w:hAnsi="Times New Roman" w:cs="Times New Roman"/>
          <w:color w:val="auto"/>
          <w:sz w:val="20"/>
          <w:szCs w:val="20"/>
          <w:lang w:val="en-US"/>
        </w:rPr>
        <w:t>ed</w:t>
      </w:r>
      <w:r w:rsidRPr="00764E7A">
        <w:rPr>
          <w:rFonts w:ascii="Times New Roman" w:hAnsi="Times New Roman" w:cs="Times New Roman"/>
          <w:color w:val="auto"/>
          <w:sz w:val="20"/>
          <w:szCs w:val="20"/>
        </w:rPr>
        <w:t xml:space="preserve"> of four pulses.</w:t>
      </w:r>
      <w:r>
        <w:rPr>
          <w:rFonts w:ascii="Times New Roman" w:hAnsi="Times New Roman" w:cs="Times New Roman"/>
          <w:color w:val="auto"/>
          <w:sz w:val="20"/>
          <w:szCs w:val="20"/>
          <w:lang w:val="en-US"/>
        </w:rPr>
        <w:t xml:space="preserve"> Two stimulation patterns were implemented: rhythmic (</w:t>
      </w:r>
      <w:proofErr w:type="spellStart"/>
      <w:r>
        <w:rPr>
          <w:rFonts w:ascii="Times New Roman" w:hAnsi="Times New Roman" w:cs="Times New Roman"/>
          <w:color w:val="auto"/>
          <w:sz w:val="20"/>
          <w:szCs w:val="20"/>
          <w:lang w:val="en-US"/>
        </w:rPr>
        <w:t>rhTMS</w:t>
      </w:r>
      <w:proofErr w:type="spellEnd"/>
      <w:r>
        <w:rPr>
          <w:rFonts w:ascii="Times New Roman" w:hAnsi="Times New Roman" w:cs="Times New Roman"/>
          <w:color w:val="auto"/>
          <w:sz w:val="20"/>
          <w:szCs w:val="20"/>
          <w:lang w:val="en-US"/>
        </w:rPr>
        <w:t>, top) and arrhythmic (</w:t>
      </w:r>
      <w:proofErr w:type="spellStart"/>
      <w:r>
        <w:rPr>
          <w:rFonts w:ascii="Times New Roman" w:hAnsi="Times New Roman" w:cs="Times New Roman"/>
          <w:color w:val="auto"/>
          <w:sz w:val="20"/>
          <w:szCs w:val="20"/>
          <w:lang w:val="en-US"/>
        </w:rPr>
        <w:t>arrhTMS</w:t>
      </w:r>
      <w:proofErr w:type="spellEnd"/>
      <w:r>
        <w:rPr>
          <w:rFonts w:ascii="Times New Roman" w:hAnsi="Times New Roman" w:cs="Times New Roman"/>
          <w:color w:val="auto"/>
          <w:sz w:val="20"/>
          <w:szCs w:val="20"/>
          <w:lang w:val="en-US"/>
        </w:rPr>
        <w:t>, bottom).</w:t>
      </w:r>
      <w:r w:rsidRPr="00764E7A">
        <w:rPr>
          <w:rFonts w:ascii="Times New Roman" w:hAnsi="Times New Roman" w:cs="Times New Roman"/>
          <w:color w:val="auto"/>
          <w:sz w:val="20"/>
          <w:szCs w:val="20"/>
        </w:rPr>
        <w:t xml:space="preserve"> The inter-pulse interval (IPI</w:t>
      </w:r>
      <w:r>
        <w:rPr>
          <w:rFonts w:ascii="Times New Roman" w:hAnsi="Times New Roman" w:cs="Times New Roman"/>
          <w:color w:val="auto"/>
          <w:sz w:val="20"/>
          <w:szCs w:val="20"/>
          <w:lang w:val="en-US"/>
        </w:rPr>
        <w:t xml:space="preserve">: </w:t>
      </w:r>
      <w:r w:rsidRPr="00735658">
        <w:rPr>
          <w:rFonts w:ascii="Times New Roman" w:hAnsi="Times New Roman" w:cs="Times New Roman"/>
          <w:color w:val="auto"/>
          <w:sz w:val="20"/>
          <w:szCs w:val="20"/>
          <w:lang w:val="en-US"/>
        </w:rPr>
        <w:t>θ</w:t>
      </w:r>
      <w:r w:rsidRPr="00764E7A">
        <w:rPr>
          <w:rFonts w:ascii="Times New Roman" w:hAnsi="Times New Roman" w:cs="Times New Roman"/>
          <w:color w:val="auto"/>
          <w:sz w:val="20"/>
          <w:szCs w:val="20"/>
        </w:rPr>
        <w:t xml:space="preserve">) </w:t>
      </w:r>
      <w:r>
        <w:rPr>
          <w:rFonts w:ascii="Times New Roman" w:hAnsi="Times New Roman" w:cs="Times New Roman"/>
          <w:color w:val="auto"/>
          <w:sz w:val="20"/>
          <w:szCs w:val="20"/>
          <w:lang w:val="en-US"/>
        </w:rPr>
        <w:t>was</w:t>
      </w:r>
      <w:r w:rsidRPr="00764E7A">
        <w:rPr>
          <w:rFonts w:ascii="Times New Roman" w:hAnsi="Times New Roman" w:cs="Times New Roman"/>
          <w:color w:val="auto"/>
          <w:sz w:val="20"/>
          <w:szCs w:val="20"/>
        </w:rPr>
        <w:t xml:space="preserve"> </w:t>
      </w:r>
      <w:r>
        <w:rPr>
          <w:rFonts w:ascii="Times New Roman" w:hAnsi="Times New Roman" w:cs="Times New Roman"/>
          <w:color w:val="auto"/>
          <w:sz w:val="20"/>
          <w:szCs w:val="20"/>
          <w:lang w:val="en-US"/>
        </w:rPr>
        <w:t>set</w:t>
      </w:r>
      <w:r w:rsidRPr="00764E7A">
        <w:rPr>
          <w:rFonts w:ascii="Times New Roman" w:hAnsi="Times New Roman" w:cs="Times New Roman"/>
          <w:color w:val="auto"/>
          <w:sz w:val="20"/>
          <w:szCs w:val="20"/>
        </w:rPr>
        <w:t xml:space="preserve"> based on the frequency</w:t>
      </w:r>
      <w:r>
        <w:rPr>
          <w:rFonts w:ascii="Times New Roman" w:hAnsi="Times New Roman" w:cs="Times New Roman"/>
          <w:color w:val="auto"/>
          <w:sz w:val="20"/>
          <w:szCs w:val="20"/>
          <w:lang w:val="en-US"/>
        </w:rPr>
        <w:t xml:space="preserve"> of pulses</w:t>
      </w:r>
      <w:r w:rsidRPr="00764E7A">
        <w:rPr>
          <w:rFonts w:ascii="Times New Roman" w:hAnsi="Times New Roman" w:cs="Times New Roman"/>
          <w:color w:val="auto"/>
          <w:sz w:val="20"/>
          <w:szCs w:val="20"/>
        </w:rPr>
        <w:t>.</w:t>
      </w:r>
      <w:r>
        <w:rPr>
          <w:rFonts w:ascii="Times New Roman" w:hAnsi="Times New Roman" w:cs="Times New Roman"/>
          <w:color w:val="auto"/>
          <w:sz w:val="20"/>
          <w:szCs w:val="20"/>
          <w:lang w:val="en-US"/>
        </w:rPr>
        <w:t xml:space="preserve"> The latter was determined for each subject separately: an individual theta-peak frequency was extracted from the EEG recording of the first baseline. As a result, the IPI fell in the range of 125-250 </w:t>
      </w:r>
      <w:proofErr w:type="spellStart"/>
      <w:r>
        <w:rPr>
          <w:rFonts w:ascii="Times New Roman" w:hAnsi="Times New Roman" w:cs="Times New Roman"/>
          <w:color w:val="auto"/>
          <w:sz w:val="20"/>
          <w:szCs w:val="20"/>
          <w:lang w:val="en-US"/>
        </w:rPr>
        <w:t>ms</w:t>
      </w:r>
      <w:proofErr w:type="spellEnd"/>
      <w:r>
        <w:rPr>
          <w:rFonts w:ascii="Times New Roman" w:hAnsi="Times New Roman" w:cs="Times New Roman"/>
          <w:color w:val="auto"/>
          <w:sz w:val="20"/>
          <w:szCs w:val="20"/>
          <w:lang w:val="en-US"/>
        </w:rPr>
        <w:t xml:space="preserve"> (4-8 Hz).</w:t>
      </w:r>
      <w:r w:rsidRPr="00764E7A">
        <w:rPr>
          <w:rFonts w:ascii="Times New Roman" w:hAnsi="Times New Roman" w:cs="Times New Roman"/>
          <w:color w:val="auto"/>
          <w:sz w:val="20"/>
          <w:szCs w:val="20"/>
        </w:rPr>
        <w:t xml:space="preserve"> </w:t>
      </w:r>
      <w:r>
        <w:rPr>
          <w:rFonts w:ascii="Times New Roman" w:hAnsi="Times New Roman" w:cs="Times New Roman"/>
          <w:color w:val="auto"/>
          <w:sz w:val="20"/>
          <w:szCs w:val="20"/>
          <w:lang w:val="en-US"/>
        </w:rPr>
        <w:t xml:space="preserve">In the case of the </w:t>
      </w:r>
      <w:proofErr w:type="spellStart"/>
      <w:r>
        <w:rPr>
          <w:rFonts w:ascii="Times New Roman" w:hAnsi="Times New Roman" w:cs="Times New Roman"/>
          <w:color w:val="auto"/>
          <w:sz w:val="20"/>
          <w:szCs w:val="20"/>
          <w:lang w:val="en-US"/>
        </w:rPr>
        <w:t>arrhTMS</w:t>
      </w:r>
      <w:proofErr w:type="spellEnd"/>
      <w:r>
        <w:rPr>
          <w:rFonts w:ascii="Times New Roman" w:hAnsi="Times New Roman" w:cs="Times New Roman"/>
          <w:color w:val="auto"/>
          <w:sz w:val="20"/>
          <w:szCs w:val="20"/>
          <w:lang w:val="en-US"/>
        </w:rPr>
        <w:t xml:space="preserve">, the IPI ≠ </w:t>
      </w:r>
      <w:r w:rsidRPr="00735658">
        <w:rPr>
          <w:rFonts w:ascii="Times New Roman" w:hAnsi="Times New Roman" w:cs="Times New Roman"/>
          <w:color w:val="auto"/>
          <w:sz w:val="20"/>
          <w:szCs w:val="20"/>
          <w:lang w:val="en-US"/>
        </w:rPr>
        <w:t>θ</w:t>
      </w:r>
      <w:r>
        <w:rPr>
          <w:rFonts w:ascii="Times New Roman" w:hAnsi="Times New Roman" w:cs="Times New Roman"/>
          <w:color w:val="auto"/>
          <w:sz w:val="20"/>
          <w:szCs w:val="20"/>
          <w:lang w:val="en-US"/>
        </w:rPr>
        <w:t xml:space="preserve">, but the total duration of the burst (3 * </w:t>
      </w:r>
      <w:r w:rsidRPr="00735658">
        <w:rPr>
          <w:rFonts w:ascii="Times New Roman" w:hAnsi="Times New Roman" w:cs="Times New Roman"/>
          <w:color w:val="auto"/>
          <w:sz w:val="20"/>
          <w:szCs w:val="20"/>
          <w:lang w:val="en-US"/>
        </w:rPr>
        <w:t>θ</w:t>
      </w:r>
      <w:r>
        <w:rPr>
          <w:rFonts w:ascii="Times New Roman" w:hAnsi="Times New Roman" w:cs="Times New Roman"/>
          <w:color w:val="auto"/>
          <w:sz w:val="20"/>
          <w:szCs w:val="20"/>
          <w:lang w:val="en-US"/>
        </w:rPr>
        <w:t xml:space="preserve">) was identical for both patterns. However, IPI was always greater than 20 </w:t>
      </w:r>
      <w:proofErr w:type="spellStart"/>
      <w:r>
        <w:rPr>
          <w:rFonts w:ascii="Times New Roman" w:hAnsi="Times New Roman" w:cs="Times New Roman"/>
          <w:color w:val="auto"/>
          <w:sz w:val="20"/>
          <w:szCs w:val="20"/>
          <w:lang w:val="en-US"/>
        </w:rPr>
        <w:t>ms</w:t>
      </w:r>
      <w:proofErr w:type="spellEnd"/>
      <w:r>
        <w:rPr>
          <w:rFonts w:ascii="Times New Roman" w:hAnsi="Times New Roman" w:cs="Times New Roman"/>
          <w:color w:val="auto"/>
          <w:sz w:val="20"/>
          <w:szCs w:val="20"/>
          <w:lang w:val="en-US"/>
        </w:rPr>
        <w:t xml:space="preserve"> since it is the minimum IPI for </w:t>
      </w:r>
      <w:proofErr w:type="spellStart"/>
      <w:r>
        <w:rPr>
          <w:rFonts w:ascii="Times New Roman" w:hAnsi="Times New Roman" w:cs="Times New Roman"/>
          <w:color w:val="auto"/>
          <w:sz w:val="20"/>
          <w:szCs w:val="20"/>
          <w:lang w:val="en-US"/>
        </w:rPr>
        <w:t>Magstim</w:t>
      </w:r>
      <w:proofErr w:type="spellEnd"/>
      <w:r>
        <w:rPr>
          <w:rFonts w:ascii="Times New Roman" w:hAnsi="Times New Roman" w:cs="Times New Roman"/>
          <w:color w:val="auto"/>
          <w:sz w:val="20"/>
          <w:szCs w:val="20"/>
          <w:lang w:val="en-US"/>
        </w:rPr>
        <w:t xml:space="preserve"> Rapid.</w:t>
      </w:r>
    </w:p>
    <w:p w14:paraId="09FB1C21" w14:textId="122B91A5" w:rsidR="00A904B4" w:rsidRDefault="00A904B4" w:rsidP="0051761E">
      <w:pPr>
        <w:pBdr>
          <w:top w:val="nil"/>
          <w:left w:val="nil"/>
          <w:bottom w:val="nil"/>
          <w:right w:val="nil"/>
          <w:between w:val="nil"/>
        </w:pBdr>
        <w:spacing w:after="200" w:line="360" w:lineRule="auto"/>
        <w:ind w:left="-284" w:right="-329"/>
        <w:jc w:val="both"/>
        <w:rPr>
          <w:rFonts w:ascii="Times New Roman" w:hAnsi="Times New Roman" w:cs="Times New Roman"/>
          <w:iCs/>
          <w:lang w:val="en-GB"/>
        </w:rPr>
      </w:pPr>
      <w:r>
        <w:rPr>
          <w:rFonts w:ascii="Times New Roman" w:hAnsi="Times New Roman" w:cs="Times New Roman"/>
          <w:iCs/>
          <w:lang w:val="en-GB"/>
        </w:rPr>
        <w:t>EEG data were also collected during the experiment.</w:t>
      </w:r>
      <w:r w:rsidRPr="00087551">
        <w:rPr>
          <w:rFonts w:ascii="Times New Roman" w:hAnsi="Times New Roman" w:cs="Times New Roman"/>
          <w:iCs/>
          <w:lang w:val="en-GB"/>
        </w:rPr>
        <w:t xml:space="preserve"> However, </w:t>
      </w:r>
      <w:r>
        <w:rPr>
          <w:rFonts w:ascii="Times New Roman" w:hAnsi="Times New Roman" w:cs="Times New Roman"/>
          <w:iCs/>
          <w:lang w:val="en-GB"/>
        </w:rPr>
        <w:t>they</w:t>
      </w:r>
      <w:r w:rsidRPr="00087551">
        <w:rPr>
          <w:rFonts w:ascii="Times New Roman" w:hAnsi="Times New Roman" w:cs="Times New Roman"/>
          <w:iCs/>
          <w:lang w:val="en-GB"/>
        </w:rPr>
        <w:t xml:space="preserve"> </w:t>
      </w:r>
      <w:r>
        <w:rPr>
          <w:rFonts w:ascii="Times New Roman" w:hAnsi="Times New Roman" w:cs="Times New Roman"/>
          <w:iCs/>
          <w:lang w:val="en-GB"/>
        </w:rPr>
        <w:t>were</w:t>
      </w:r>
      <w:r w:rsidRPr="00087551">
        <w:rPr>
          <w:rFonts w:ascii="Times New Roman" w:hAnsi="Times New Roman" w:cs="Times New Roman"/>
          <w:iCs/>
          <w:lang w:val="en-GB"/>
        </w:rPr>
        <w:t xml:space="preserve"> not </w:t>
      </w:r>
      <w:proofErr w:type="spellStart"/>
      <w:r w:rsidRPr="00087551">
        <w:rPr>
          <w:rFonts w:ascii="Times New Roman" w:hAnsi="Times New Roman" w:cs="Times New Roman"/>
          <w:iCs/>
          <w:lang w:val="en-GB"/>
        </w:rPr>
        <w:t>analyzed</w:t>
      </w:r>
      <w:proofErr w:type="spellEnd"/>
      <w:r w:rsidRPr="00087551">
        <w:rPr>
          <w:rFonts w:ascii="Times New Roman" w:hAnsi="Times New Roman" w:cs="Times New Roman"/>
          <w:iCs/>
          <w:lang w:val="en-GB"/>
        </w:rPr>
        <w:t xml:space="preserve"> in the context of this study.</w:t>
      </w:r>
      <w:r>
        <w:rPr>
          <w:rFonts w:ascii="Times New Roman" w:hAnsi="Times New Roman" w:cs="Times New Roman"/>
          <w:iCs/>
          <w:lang w:val="en-GB"/>
        </w:rPr>
        <w:t xml:space="preserve"> </w:t>
      </w:r>
      <w:r w:rsidR="00EA2731">
        <w:rPr>
          <w:rFonts w:ascii="Times New Roman" w:hAnsi="Times New Roman" w:cs="Times New Roman"/>
          <w:iCs/>
          <w:lang w:val="en-GB"/>
        </w:rPr>
        <w:t>The experimental setup is depicted in figure 5.</w:t>
      </w:r>
    </w:p>
    <w:p w14:paraId="4CBC5662" w14:textId="77777777" w:rsidR="0051761E" w:rsidRDefault="0051761E" w:rsidP="0051761E">
      <w:pPr>
        <w:keepNext/>
        <w:pBdr>
          <w:top w:val="nil"/>
          <w:left w:val="nil"/>
          <w:bottom w:val="nil"/>
          <w:right w:val="nil"/>
          <w:between w:val="nil"/>
        </w:pBdr>
        <w:spacing w:after="200" w:line="360" w:lineRule="auto"/>
        <w:ind w:left="-284" w:right="-329" w:firstLine="567"/>
        <w:jc w:val="center"/>
      </w:pPr>
      <w:r>
        <w:rPr>
          <w:rFonts w:ascii="Times New Roman" w:hAnsi="Times New Roman" w:cs="Times New Roman"/>
          <w:iCs/>
          <w:noProof/>
          <w:lang w:val="en-GB"/>
        </w:rPr>
        <w:lastRenderedPageBreak/>
        <w:drawing>
          <wp:inline distT="0" distB="0" distL="0" distR="0" wp14:anchorId="2D49BF64" wp14:editId="644B1C6C">
            <wp:extent cx="4700270" cy="329738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BEBA8EAE-BF5A-486C-A8C5-ECC9F3942E4B}">
                          <a14:imgProps xmlns:a14="http://schemas.microsoft.com/office/drawing/2010/main">
                            <a14:imgLayer r:embed="rId19">
                              <a14:imgEffect>
                                <a14:sharpenSoften amount="45000"/>
                              </a14:imgEffect>
                              <a14:imgEffect>
                                <a14:brightnessContrast contrast="11000"/>
                              </a14:imgEffect>
                            </a14:imgLayer>
                          </a14:imgProps>
                        </a:ext>
                        <a:ext uri="{28A0092B-C50C-407E-A947-70E740481C1C}">
                          <a14:useLocalDpi xmlns:a14="http://schemas.microsoft.com/office/drawing/2010/main" val="0"/>
                        </a:ext>
                      </a:extLst>
                    </a:blip>
                    <a:srcRect l="5319" t="17910" r="12646" b="5363"/>
                    <a:stretch/>
                  </pic:blipFill>
                  <pic:spPr bwMode="auto">
                    <a:xfrm>
                      <a:off x="0" y="0"/>
                      <a:ext cx="4701851" cy="3298491"/>
                    </a:xfrm>
                    <a:prstGeom prst="rect">
                      <a:avLst/>
                    </a:prstGeom>
                    <a:ln>
                      <a:noFill/>
                    </a:ln>
                    <a:extLst>
                      <a:ext uri="{53640926-AAD7-44D8-BBD7-CCE9431645EC}">
                        <a14:shadowObscured xmlns:a14="http://schemas.microsoft.com/office/drawing/2010/main"/>
                      </a:ext>
                    </a:extLst>
                  </pic:spPr>
                </pic:pic>
              </a:graphicData>
            </a:graphic>
          </wp:inline>
        </w:drawing>
      </w:r>
    </w:p>
    <w:p w14:paraId="40DC39DF" w14:textId="5BA4FE0C" w:rsidR="001C0B6A" w:rsidRPr="001C0B6A" w:rsidRDefault="0051761E" w:rsidP="001C0B6A">
      <w:pPr>
        <w:pStyle w:val="Caption"/>
        <w:ind w:left="-284" w:right="-330"/>
        <w:jc w:val="both"/>
        <w:rPr>
          <w:rFonts w:ascii="Times New Roman" w:hAnsi="Times New Roman" w:cs="Times New Roman"/>
          <w:iCs w:val="0"/>
          <w:color w:val="auto"/>
          <w:sz w:val="22"/>
          <w:szCs w:val="22"/>
          <w:lang w:val="en-US"/>
        </w:rPr>
      </w:pPr>
      <w:r w:rsidRPr="00A037BE">
        <w:rPr>
          <w:rFonts w:ascii="Times New Roman" w:hAnsi="Times New Roman" w:cs="Times New Roman"/>
          <w:b/>
          <w:bCs/>
          <w:color w:val="auto"/>
          <w:sz w:val="22"/>
          <w:szCs w:val="22"/>
        </w:rPr>
        <w:t xml:space="preserve">Figure </w:t>
      </w:r>
      <w:r w:rsidRPr="00A037BE">
        <w:rPr>
          <w:rFonts w:ascii="Times New Roman" w:hAnsi="Times New Roman" w:cs="Times New Roman"/>
          <w:b/>
          <w:bCs/>
          <w:color w:val="auto"/>
          <w:sz w:val="22"/>
          <w:szCs w:val="22"/>
        </w:rPr>
        <w:fldChar w:fldCharType="begin"/>
      </w:r>
      <w:r w:rsidRPr="00A037BE">
        <w:rPr>
          <w:rFonts w:ascii="Times New Roman" w:hAnsi="Times New Roman" w:cs="Times New Roman"/>
          <w:b/>
          <w:bCs/>
          <w:color w:val="auto"/>
          <w:sz w:val="22"/>
          <w:szCs w:val="22"/>
        </w:rPr>
        <w:instrText xml:space="preserve"> SEQ Figure \* ARABIC </w:instrText>
      </w:r>
      <w:r w:rsidRPr="00A037BE">
        <w:rPr>
          <w:rFonts w:ascii="Times New Roman" w:hAnsi="Times New Roman" w:cs="Times New Roman"/>
          <w:b/>
          <w:bCs/>
          <w:color w:val="auto"/>
          <w:sz w:val="22"/>
          <w:szCs w:val="22"/>
        </w:rPr>
        <w:fldChar w:fldCharType="separate"/>
      </w:r>
      <w:r w:rsidRPr="00A037BE">
        <w:rPr>
          <w:rFonts w:ascii="Times New Roman" w:hAnsi="Times New Roman" w:cs="Times New Roman"/>
          <w:b/>
          <w:bCs/>
          <w:noProof/>
          <w:color w:val="auto"/>
          <w:sz w:val="22"/>
          <w:szCs w:val="22"/>
        </w:rPr>
        <w:t>5</w:t>
      </w:r>
      <w:r w:rsidRPr="00A037BE">
        <w:rPr>
          <w:rFonts w:ascii="Times New Roman" w:hAnsi="Times New Roman" w:cs="Times New Roman"/>
          <w:b/>
          <w:bCs/>
          <w:color w:val="auto"/>
          <w:sz w:val="22"/>
          <w:szCs w:val="22"/>
        </w:rPr>
        <w:fldChar w:fldCharType="end"/>
      </w:r>
      <w:r w:rsidRPr="00A037BE">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w:t>
      </w:r>
      <w:r w:rsidR="00A037BE">
        <w:rPr>
          <w:rFonts w:ascii="Times New Roman" w:hAnsi="Times New Roman" w:cs="Times New Roman"/>
          <w:color w:val="auto"/>
          <w:sz w:val="22"/>
          <w:szCs w:val="22"/>
          <w:lang w:val="en-US"/>
        </w:rPr>
        <w:t>Experimental setup. The subject was wearing a 64-electrode EEG cap with active electrodes (</w:t>
      </w:r>
      <w:proofErr w:type="spellStart"/>
      <w:r w:rsidR="00A037BE">
        <w:rPr>
          <w:rFonts w:ascii="Times New Roman" w:hAnsi="Times New Roman" w:cs="Times New Roman"/>
          <w:color w:val="auto"/>
          <w:sz w:val="22"/>
          <w:szCs w:val="22"/>
          <w:lang w:val="en-US"/>
        </w:rPr>
        <w:t>actiCHamp</w:t>
      </w:r>
      <w:proofErr w:type="spellEnd"/>
      <w:r w:rsidR="00A037BE">
        <w:rPr>
          <w:rFonts w:ascii="Times New Roman" w:hAnsi="Times New Roman" w:cs="Times New Roman"/>
          <w:color w:val="auto"/>
          <w:sz w:val="22"/>
          <w:szCs w:val="22"/>
          <w:lang w:val="en-US"/>
        </w:rPr>
        <w:t xml:space="preserve"> Plus, Brain Vision LLC)</w:t>
      </w:r>
      <w:r w:rsidR="0057088D">
        <w:rPr>
          <w:rFonts w:ascii="Times New Roman" w:hAnsi="Times New Roman" w:cs="Times New Roman"/>
          <w:color w:val="auto"/>
          <w:sz w:val="22"/>
          <w:szCs w:val="22"/>
          <w:lang w:val="en-US"/>
        </w:rPr>
        <w:t xml:space="preserve">. Precise TMS targeting was ensured via </w:t>
      </w:r>
      <w:proofErr w:type="spellStart"/>
      <w:r w:rsidR="0057088D">
        <w:rPr>
          <w:rFonts w:ascii="Times New Roman" w:hAnsi="Times New Roman" w:cs="Times New Roman"/>
          <w:color w:val="auto"/>
          <w:sz w:val="22"/>
          <w:szCs w:val="22"/>
          <w:lang w:val="en-US"/>
        </w:rPr>
        <w:t>Brainsight</w:t>
      </w:r>
      <w:proofErr w:type="spellEnd"/>
      <w:r w:rsidR="0057088D">
        <w:rPr>
          <w:rFonts w:ascii="Times New Roman" w:hAnsi="Times New Roman" w:cs="Times New Roman"/>
          <w:color w:val="auto"/>
          <w:sz w:val="22"/>
          <w:szCs w:val="22"/>
          <w:lang w:val="en-US"/>
        </w:rPr>
        <w:t xml:space="preserve"> TMS Navigation system: an infrared camera tracked the position of the coil and the subject’s head, both equipped with trackers. During active TMS blocks the experimenter </w:t>
      </w:r>
      <w:r w:rsidR="001C0B6A">
        <w:rPr>
          <w:rFonts w:ascii="Times New Roman" w:hAnsi="Times New Roman" w:cs="Times New Roman"/>
          <w:color w:val="auto"/>
          <w:sz w:val="22"/>
          <w:szCs w:val="22"/>
          <w:lang w:val="en-US"/>
        </w:rPr>
        <w:t xml:space="preserve">was holding the coil and adjusting its position via the coil-centered tracking view on the right. </w:t>
      </w:r>
    </w:p>
    <w:p w14:paraId="0172DF41" w14:textId="77777777" w:rsidR="00A904B4" w:rsidRDefault="00A904B4" w:rsidP="00A904B4">
      <w:pPr>
        <w:pBdr>
          <w:top w:val="nil"/>
          <w:left w:val="nil"/>
          <w:bottom w:val="nil"/>
          <w:right w:val="nil"/>
          <w:between w:val="nil"/>
        </w:pBdr>
        <w:spacing w:before="200" w:line="360" w:lineRule="auto"/>
        <w:ind w:left="-284" w:right="-330" w:firstLine="568"/>
        <w:jc w:val="both"/>
        <w:rPr>
          <w:rFonts w:ascii="Times New Roman" w:hAnsi="Times New Roman" w:cs="Times New Roman"/>
          <w:b/>
          <w:bCs/>
          <w:i/>
          <w:lang w:val="en-GB"/>
        </w:rPr>
      </w:pPr>
      <w:r w:rsidRPr="00A13FD0">
        <w:rPr>
          <w:rFonts w:ascii="Times New Roman" w:hAnsi="Times New Roman" w:cs="Times New Roman"/>
          <w:b/>
          <w:bCs/>
          <w:i/>
          <w:lang w:val="en-GB"/>
        </w:rPr>
        <w:t>2.4. Stimulation Protocol</w:t>
      </w:r>
    </w:p>
    <w:p w14:paraId="2EEB7C1C" w14:textId="77777777" w:rsidR="00A904B4" w:rsidRDefault="00A904B4" w:rsidP="00A904B4">
      <w:pPr>
        <w:pBdr>
          <w:top w:val="nil"/>
          <w:left w:val="nil"/>
          <w:bottom w:val="nil"/>
          <w:right w:val="nil"/>
          <w:between w:val="nil"/>
        </w:pBdr>
        <w:spacing w:before="200" w:line="360" w:lineRule="auto"/>
        <w:ind w:left="-284" w:right="-330" w:firstLine="568"/>
        <w:jc w:val="both"/>
        <w:rPr>
          <w:rFonts w:ascii="Times New Roman" w:hAnsi="Times New Roman" w:cs="Times New Roman"/>
          <w:iCs/>
          <w:lang w:val="en-US"/>
        </w:rPr>
      </w:pPr>
      <w:r>
        <w:rPr>
          <w:rFonts w:ascii="Times New Roman" w:hAnsi="Times New Roman" w:cs="Times New Roman"/>
          <w:iCs/>
          <w:lang w:val="en-GB"/>
        </w:rPr>
        <w:t>The participants were subjected to 5 conditions in total over the course of two visits: baseline, sham rhythmic TMS (</w:t>
      </w:r>
      <w:proofErr w:type="spellStart"/>
      <w:r>
        <w:rPr>
          <w:rFonts w:ascii="Times New Roman" w:hAnsi="Times New Roman" w:cs="Times New Roman"/>
          <w:iCs/>
          <w:lang w:val="en-GB"/>
        </w:rPr>
        <w:t>rhTMS</w:t>
      </w:r>
      <w:proofErr w:type="spellEnd"/>
      <w:r>
        <w:rPr>
          <w:rFonts w:ascii="Times New Roman" w:hAnsi="Times New Roman" w:cs="Times New Roman"/>
          <w:iCs/>
          <w:lang w:val="en-GB"/>
        </w:rPr>
        <w:t>), sham arrhythmic TMS (</w:t>
      </w:r>
      <w:proofErr w:type="spellStart"/>
      <w:r>
        <w:rPr>
          <w:rFonts w:ascii="Times New Roman" w:hAnsi="Times New Roman" w:cs="Times New Roman"/>
          <w:iCs/>
          <w:lang w:val="en-GB"/>
        </w:rPr>
        <w:t>arrhTMS</w:t>
      </w:r>
      <w:proofErr w:type="spellEnd"/>
      <w:r>
        <w:rPr>
          <w:rFonts w:ascii="Times New Roman" w:hAnsi="Times New Roman" w:cs="Times New Roman"/>
          <w:iCs/>
          <w:lang w:val="en-GB"/>
        </w:rPr>
        <w:t xml:space="preserve">), active </w:t>
      </w:r>
      <w:proofErr w:type="spellStart"/>
      <w:r>
        <w:rPr>
          <w:rFonts w:ascii="Times New Roman" w:hAnsi="Times New Roman" w:cs="Times New Roman"/>
          <w:iCs/>
          <w:lang w:val="en-GB"/>
        </w:rPr>
        <w:t>rhTMS</w:t>
      </w:r>
      <w:proofErr w:type="spellEnd"/>
      <w:r>
        <w:rPr>
          <w:rFonts w:ascii="Times New Roman" w:hAnsi="Times New Roman" w:cs="Times New Roman"/>
          <w:iCs/>
          <w:lang w:val="en-GB"/>
        </w:rPr>
        <w:t xml:space="preserve"> and active </w:t>
      </w:r>
      <w:proofErr w:type="spellStart"/>
      <w:r>
        <w:rPr>
          <w:rFonts w:ascii="Times New Roman" w:hAnsi="Times New Roman" w:cs="Times New Roman"/>
          <w:iCs/>
          <w:lang w:val="en-GB"/>
        </w:rPr>
        <w:t>arrhTMS</w:t>
      </w:r>
      <w:proofErr w:type="spellEnd"/>
      <w:r>
        <w:rPr>
          <w:rFonts w:ascii="Times New Roman" w:hAnsi="Times New Roman" w:cs="Times New Roman"/>
          <w:iCs/>
          <w:lang w:val="en-GB"/>
        </w:rPr>
        <w:t xml:space="preserve">. The condition of interest being active </w:t>
      </w:r>
      <w:proofErr w:type="spellStart"/>
      <w:r>
        <w:rPr>
          <w:rFonts w:ascii="Times New Roman" w:hAnsi="Times New Roman" w:cs="Times New Roman"/>
          <w:iCs/>
          <w:lang w:val="en-GB"/>
        </w:rPr>
        <w:t>rhTMS</w:t>
      </w:r>
      <w:proofErr w:type="spellEnd"/>
      <w:r>
        <w:rPr>
          <w:rFonts w:ascii="Times New Roman" w:hAnsi="Times New Roman" w:cs="Times New Roman"/>
          <w:iCs/>
          <w:lang w:val="en-GB"/>
        </w:rPr>
        <w:t xml:space="preserve">, the other conditions serve as controls: while sham stimulation controls for the side effects of active stimulation only, the arrhythmic TMS </w:t>
      </w:r>
      <w:r w:rsidRPr="005E2E68">
        <w:rPr>
          <w:rFonts w:ascii="Times New Roman" w:hAnsi="Times New Roman" w:cs="Times New Roman"/>
          <w:iCs/>
          <w:lang w:val="en-US"/>
        </w:rPr>
        <w:t>allows to control for the</w:t>
      </w:r>
      <w:r>
        <w:rPr>
          <w:rFonts w:ascii="Times New Roman" w:hAnsi="Times New Roman" w:cs="Times New Roman"/>
          <w:iCs/>
          <w:lang w:val="en-US"/>
        </w:rPr>
        <w:t xml:space="preserve"> potential effect of the </w:t>
      </w:r>
      <w:r w:rsidRPr="005E2E68">
        <w:rPr>
          <w:rFonts w:ascii="Times New Roman" w:hAnsi="Times New Roman" w:cs="Times New Roman"/>
          <w:iCs/>
          <w:lang w:val="en-US"/>
        </w:rPr>
        <w:t xml:space="preserve">frequency of the </w:t>
      </w:r>
      <w:r>
        <w:rPr>
          <w:rFonts w:ascii="Times New Roman" w:hAnsi="Times New Roman" w:cs="Times New Roman"/>
          <w:iCs/>
          <w:lang w:val="en-US"/>
        </w:rPr>
        <w:t xml:space="preserve">entrained </w:t>
      </w:r>
      <w:r w:rsidRPr="005E2E68">
        <w:rPr>
          <w:rFonts w:ascii="Times New Roman" w:hAnsi="Times New Roman" w:cs="Times New Roman"/>
          <w:iCs/>
          <w:lang w:val="en-US"/>
        </w:rPr>
        <w:t xml:space="preserve">oscillation and keep the side-effects accompanying active TMS </w:t>
      </w:r>
      <w:r>
        <w:rPr>
          <w:rFonts w:ascii="Times New Roman" w:hAnsi="Times New Roman" w:cs="Times New Roman"/>
          <w:iCs/>
          <w:lang w:val="en-US"/>
        </w:rPr>
        <w:t>(</w:t>
      </w:r>
      <w:r w:rsidRPr="005E2E68">
        <w:rPr>
          <w:rFonts w:ascii="Times New Roman" w:hAnsi="Times New Roman" w:cs="Times New Roman"/>
          <w:iCs/>
          <w:lang w:val="en-US"/>
        </w:rPr>
        <w:t>possible muscle twitching, noise etc.</w:t>
      </w:r>
      <w:r>
        <w:rPr>
          <w:rFonts w:ascii="Times New Roman" w:hAnsi="Times New Roman" w:cs="Times New Roman"/>
          <w:iCs/>
          <w:lang w:val="en-US"/>
        </w:rPr>
        <w:t>).</w:t>
      </w:r>
      <w:r w:rsidRPr="005E2E68">
        <w:rPr>
          <w:rFonts w:ascii="Times New Roman" w:hAnsi="Times New Roman" w:cs="Times New Roman"/>
          <w:iCs/>
          <w:lang w:val="en-US"/>
        </w:rPr>
        <w:t xml:space="preserve"> The arrhythmic control condition thus allows to isolate the variable of interest (theta oscillations) and to preserve participant blinding. </w:t>
      </w:r>
      <w:r>
        <w:rPr>
          <w:rFonts w:ascii="Times New Roman" w:hAnsi="Times New Roman" w:cs="Times New Roman"/>
          <w:iCs/>
          <w:lang w:val="en-US"/>
        </w:rPr>
        <w:t>It</w:t>
      </w:r>
      <w:r w:rsidRPr="005E2E68">
        <w:rPr>
          <w:rFonts w:ascii="Times New Roman" w:hAnsi="Times New Roman" w:cs="Times New Roman"/>
          <w:iCs/>
          <w:lang w:val="en-US"/>
        </w:rPr>
        <w:t xml:space="preserve"> has been</w:t>
      </w:r>
      <w:r>
        <w:rPr>
          <w:rFonts w:ascii="Times New Roman" w:hAnsi="Times New Roman" w:cs="Times New Roman"/>
          <w:iCs/>
          <w:lang w:val="en-US"/>
        </w:rPr>
        <w:t xml:space="preserve"> also</w:t>
      </w:r>
      <w:r w:rsidRPr="005E2E68">
        <w:rPr>
          <w:rFonts w:ascii="Times New Roman" w:hAnsi="Times New Roman" w:cs="Times New Roman"/>
          <w:iCs/>
          <w:lang w:val="en-US"/>
        </w:rPr>
        <w:t xml:space="preserve"> argued that sham</w:t>
      </w:r>
      <w:r>
        <w:rPr>
          <w:rFonts w:ascii="Times New Roman" w:hAnsi="Times New Roman" w:cs="Times New Roman"/>
          <w:iCs/>
          <w:lang w:val="en-US"/>
        </w:rPr>
        <w:t xml:space="preserve"> stimulation on its own</w:t>
      </w:r>
      <w:r w:rsidRPr="005E2E68">
        <w:rPr>
          <w:rFonts w:ascii="Times New Roman" w:hAnsi="Times New Roman" w:cs="Times New Roman"/>
          <w:iCs/>
          <w:lang w:val="en-US"/>
        </w:rPr>
        <w:t xml:space="preserve"> lacks specificity to be regarded as a full-fledged control condition</w:t>
      </w:r>
      <w:r>
        <w:rPr>
          <w:rFonts w:ascii="Times New Roman" w:hAnsi="Times New Roman" w:cs="Times New Roman"/>
          <w:iCs/>
          <w:lang w:val="en-US"/>
        </w:rPr>
        <w:t xml:space="preserve"> </w:t>
      </w:r>
      <w:r>
        <w:rPr>
          <w:rFonts w:ascii="Times New Roman" w:hAnsi="Times New Roman" w:cs="Times New Roman"/>
          <w:iCs/>
          <w:lang w:val="en-US"/>
        </w:rPr>
        <w:fldChar w:fldCharType="begin" w:fldLock="1"/>
      </w:r>
      <w:r>
        <w:rPr>
          <w:rFonts w:ascii="Times New Roman" w:hAnsi="Times New Roman" w:cs="Times New Roman"/>
          <w:iCs/>
          <w:lang w:val="en-US"/>
        </w:rPr>
        <w:instrText>ADDIN paperpile_citation &lt;clusterId&gt;G157U417J897N518&lt;/clusterId&gt;&lt;metadata&gt;&lt;citation&gt;&lt;id&gt;bf4f4bb3-1cdb-4ddc-9477-7b1d11402629&lt;/id&gt;&lt;/citation&gt;&lt;/metadata&gt;&lt;data&gt;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&lt;/data&gt; \* MERGEFORMAT</w:instrText>
      </w:r>
      <w:r>
        <w:rPr>
          <w:rFonts w:ascii="Times New Roman" w:hAnsi="Times New Roman" w:cs="Times New Roman"/>
          <w:iCs/>
          <w:lang w:val="en-US"/>
        </w:rPr>
        <w:fldChar w:fldCharType="separate"/>
      </w:r>
      <w:r>
        <w:rPr>
          <w:rFonts w:ascii="Times New Roman" w:hAnsi="Times New Roman" w:cs="Times New Roman"/>
          <w:iCs/>
          <w:noProof/>
          <w:lang w:val="en-US"/>
        </w:rPr>
        <w:t>(Duecker &amp; Sack, 2015)</w:t>
      </w:r>
      <w:r>
        <w:rPr>
          <w:rFonts w:ascii="Times New Roman" w:hAnsi="Times New Roman" w:cs="Times New Roman"/>
          <w:iCs/>
          <w:lang w:val="en-US"/>
        </w:rPr>
        <w:fldChar w:fldCharType="end"/>
      </w:r>
      <w:r>
        <w:rPr>
          <w:rFonts w:ascii="Times New Roman" w:hAnsi="Times New Roman" w:cs="Times New Roman"/>
          <w:iCs/>
          <w:lang w:val="en-US"/>
        </w:rPr>
        <w:t>.</w:t>
      </w:r>
    </w:p>
    <w:p w14:paraId="1B04FA31" w14:textId="7724DE46" w:rsidR="00A904B4" w:rsidRDefault="00A904B4" w:rsidP="00A904B4">
      <w:pPr>
        <w:pBdr>
          <w:top w:val="nil"/>
          <w:left w:val="nil"/>
          <w:bottom w:val="nil"/>
          <w:right w:val="nil"/>
          <w:between w:val="nil"/>
        </w:pBdr>
        <w:spacing w:line="360" w:lineRule="auto"/>
        <w:ind w:left="-284" w:right="-329" w:firstLine="567"/>
        <w:jc w:val="both"/>
        <w:rPr>
          <w:rFonts w:ascii="Times New Roman" w:hAnsi="Times New Roman" w:cs="Times New Roman"/>
          <w:iCs/>
          <w:lang w:val="en-GB"/>
        </w:rPr>
      </w:pPr>
      <w:r>
        <w:rPr>
          <w:rFonts w:ascii="Times New Roman" w:hAnsi="Times New Roman" w:cs="Times New Roman"/>
          <w:iCs/>
          <w:lang w:val="en-GB"/>
        </w:rPr>
        <w:t xml:space="preserve">The subjects were sequentially randomized and assigned to either the rhythmic or arrhythmic group. </w:t>
      </w:r>
      <w:r w:rsidR="00AC4278">
        <w:rPr>
          <w:rFonts w:ascii="Times New Roman" w:hAnsi="Times New Roman" w:cs="Times New Roman"/>
          <w:iCs/>
          <w:lang w:val="en-GB"/>
        </w:rPr>
        <w:t>During the first visit, t</w:t>
      </w:r>
      <w:r>
        <w:rPr>
          <w:rFonts w:ascii="Times New Roman" w:hAnsi="Times New Roman" w:cs="Times New Roman"/>
          <w:iCs/>
          <w:lang w:val="en-GB"/>
        </w:rPr>
        <w:t xml:space="preserve">he rhythmic group </w:t>
      </w:r>
      <w:r w:rsidR="00AC4278">
        <w:rPr>
          <w:rFonts w:ascii="Times New Roman" w:hAnsi="Times New Roman" w:cs="Times New Roman"/>
          <w:iCs/>
          <w:lang w:val="en-GB"/>
        </w:rPr>
        <w:t xml:space="preserve">first underwent </w:t>
      </w:r>
      <w:proofErr w:type="spellStart"/>
      <w:r w:rsidR="00AC4278">
        <w:rPr>
          <w:rFonts w:ascii="Times New Roman" w:hAnsi="Times New Roman" w:cs="Times New Roman"/>
          <w:iCs/>
          <w:lang w:val="en-GB"/>
        </w:rPr>
        <w:t>rhTMS</w:t>
      </w:r>
      <w:proofErr w:type="spellEnd"/>
      <w:r w:rsidR="00AC4278">
        <w:rPr>
          <w:rFonts w:ascii="Times New Roman" w:hAnsi="Times New Roman" w:cs="Times New Roman"/>
          <w:iCs/>
          <w:lang w:val="en-GB"/>
        </w:rPr>
        <w:t xml:space="preserve"> followed by </w:t>
      </w:r>
      <w:proofErr w:type="spellStart"/>
      <w:r w:rsidR="00AC4278">
        <w:rPr>
          <w:rFonts w:ascii="Times New Roman" w:hAnsi="Times New Roman" w:cs="Times New Roman"/>
          <w:iCs/>
          <w:lang w:val="en-GB"/>
        </w:rPr>
        <w:t>arrhTMS</w:t>
      </w:r>
      <w:proofErr w:type="spellEnd"/>
      <w:r w:rsidR="00AC4278">
        <w:rPr>
          <w:rFonts w:ascii="Times New Roman" w:hAnsi="Times New Roman" w:cs="Times New Roman"/>
          <w:iCs/>
          <w:lang w:val="en-GB"/>
        </w:rPr>
        <w:t>. For the arrhythmic group this order was reversed. The order of TMS conditions was always reversed for the second visit.</w:t>
      </w:r>
      <w:r>
        <w:rPr>
          <w:rFonts w:ascii="Times New Roman" w:hAnsi="Times New Roman" w:cs="Times New Roman"/>
          <w:iCs/>
          <w:lang w:val="en-GB"/>
        </w:rPr>
        <w:t xml:space="preserve"> </w:t>
      </w:r>
      <w:r w:rsidR="00AC4278">
        <w:rPr>
          <w:rFonts w:ascii="Times New Roman" w:hAnsi="Times New Roman" w:cs="Times New Roman"/>
          <w:iCs/>
          <w:lang w:val="en-GB"/>
        </w:rPr>
        <w:t xml:space="preserve">Thus, each participant was exposed to all five conditions at both visits. </w:t>
      </w:r>
      <w:r>
        <w:rPr>
          <w:rFonts w:ascii="Times New Roman" w:hAnsi="Times New Roman" w:cs="Times New Roman"/>
          <w:iCs/>
          <w:lang w:val="en-GB"/>
        </w:rPr>
        <w:t>The experimental protocol is outlined in table 1.</w:t>
      </w:r>
    </w:p>
    <w:p w14:paraId="5C701CE3" w14:textId="77777777" w:rsidR="00BD315D" w:rsidRDefault="00BD315D" w:rsidP="00A904B4">
      <w:pPr>
        <w:pBdr>
          <w:top w:val="nil"/>
          <w:left w:val="nil"/>
          <w:bottom w:val="nil"/>
          <w:right w:val="nil"/>
          <w:between w:val="nil"/>
        </w:pBdr>
        <w:spacing w:line="360" w:lineRule="auto"/>
        <w:ind w:left="-284" w:right="-329" w:firstLine="567"/>
        <w:jc w:val="both"/>
        <w:rPr>
          <w:rFonts w:ascii="Times New Roman" w:hAnsi="Times New Roman" w:cs="Times New Roman"/>
          <w:iCs/>
          <w:lang w:val="en-GB"/>
        </w:rPr>
      </w:pPr>
    </w:p>
    <w:p w14:paraId="28FEFBBD" w14:textId="5D73B9D0" w:rsidR="00A904B4" w:rsidRPr="0039065F" w:rsidRDefault="00A904B4" w:rsidP="00A904B4">
      <w:pPr>
        <w:pStyle w:val="Caption"/>
        <w:keepNext/>
        <w:spacing w:after="100"/>
        <w:ind w:left="-284" w:right="-329"/>
        <w:rPr>
          <w:rFonts w:ascii="Times New Roman" w:hAnsi="Times New Roman" w:cs="Times New Roman"/>
          <w:color w:val="auto"/>
          <w:sz w:val="20"/>
          <w:szCs w:val="20"/>
        </w:rPr>
      </w:pPr>
      <w:r w:rsidRPr="0039065F">
        <w:rPr>
          <w:rFonts w:ascii="Times New Roman" w:hAnsi="Times New Roman" w:cs="Times New Roman"/>
          <w:b/>
          <w:bCs/>
          <w:i w:val="0"/>
          <w:iCs w:val="0"/>
          <w:color w:val="auto"/>
          <w:sz w:val="20"/>
          <w:szCs w:val="20"/>
        </w:rPr>
        <w:lastRenderedPageBreak/>
        <w:t xml:space="preserve">Table </w:t>
      </w:r>
      <w:r w:rsidRPr="0039065F">
        <w:rPr>
          <w:rFonts w:ascii="Times New Roman" w:hAnsi="Times New Roman" w:cs="Times New Roman"/>
          <w:b/>
          <w:bCs/>
          <w:i w:val="0"/>
          <w:iCs w:val="0"/>
          <w:color w:val="auto"/>
          <w:sz w:val="20"/>
          <w:szCs w:val="20"/>
        </w:rPr>
        <w:fldChar w:fldCharType="begin"/>
      </w:r>
      <w:r w:rsidRPr="0039065F">
        <w:rPr>
          <w:rFonts w:ascii="Times New Roman" w:hAnsi="Times New Roman" w:cs="Times New Roman"/>
          <w:b/>
          <w:bCs/>
          <w:i w:val="0"/>
          <w:iCs w:val="0"/>
          <w:color w:val="auto"/>
          <w:sz w:val="20"/>
          <w:szCs w:val="20"/>
        </w:rPr>
        <w:instrText xml:space="preserve"> SEQ Table \* ARABIC </w:instrText>
      </w:r>
      <w:r w:rsidRPr="0039065F">
        <w:rPr>
          <w:rFonts w:ascii="Times New Roman" w:hAnsi="Times New Roman" w:cs="Times New Roman"/>
          <w:b/>
          <w:bCs/>
          <w:i w:val="0"/>
          <w:iCs w:val="0"/>
          <w:color w:val="auto"/>
          <w:sz w:val="20"/>
          <w:szCs w:val="20"/>
        </w:rPr>
        <w:fldChar w:fldCharType="separate"/>
      </w:r>
      <w:r w:rsidRPr="0039065F">
        <w:rPr>
          <w:rFonts w:ascii="Times New Roman" w:hAnsi="Times New Roman" w:cs="Times New Roman"/>
          <w:b/>
          <w:bCs/>
          <w:i w:val="0"/>
          <w:iCs w:val="0"/>
          <w:noProof/>
          <w:color w:val="auto"/>
          <w:sz w:val="20"/>
          <w:szCs w:val="20"/>
        </w:rPr>
        <w:t>1</w:t>
      </w:r>
      <w:r w:rsidRPr="0039065F">
        <w:rPr>
          <w:rFonts w:ascii="Times New Roman" w:hAnsi="Times New Roman" w:cs="Times New Roman"/>
          <w:b/>
          <w:bCs/>
          <w:i w:val="0"/>
          <w:iCs w:val="0"/>
          <w:color w:val="auto"/>
          <w:sz w:val="20"/>
          <w:szCs w:val="20"/>
        </w:rPr>
        <w:fldChar w:fldCharType="end"/>
      </w:r>
      <w:r w:rsidRPr="0039065F">
        <w:rPr>
          <w:rFonts w:ascii="Times New Roman" w:hAnsi="Times New Roman" w:cs="Times New Roman"/>
          <w:b/>
          <w:bCs/>
          <w:i w:val="0"/>
          <w:iCs w:val="0"/>
          <w:color w:val="auto"/>
          <w:sz w:val="20"/>
          <w:szCs w:val="20"/>
          <w:lang w:val="en-US"/>
        </w:rPr>
        <w:t>.</w:t>
      </w:r>
      <w:r w:rsidRPr="0039065F">
        <w:rPr>
          <w:rFonts w:ascii="Times New Roman" w:hAnsi="Times New Roman" w:cs="Times New Roman"/>
          <w:color w:val="auto"/>
          <w:sz w:val="20"/>
          <w:szCs w:val="20"/>
          <w:lang w:val="en-US"/>
        </w:rPr>
        <w:t xml:space="preserve"> Experimental protocol of the study. The subjects underwent two sessions of FT-RSGT and online TMS. The </w:t>
      </w:r>
      <w:r w:rsidR="0000778B">
        <w:rPr>
          <w:rFonts w:ascii="Times New Roman" w:hAnsi="Times New Roman" w:cs="Times New Roman"/>
          <w:color w:val="auto"/>
          <w:sz w:val="20"/>
          <w:szCs w:val="20"/>
          <w:lang w:val="en-US"/>
        </w:rPr>
        <w:t>order of rhythmic and arrhythmic conditions was reversed for the visits</w:t>
      </w:r>
      <w:r w:rsidRPr="0039065F">
        <w:rPr>
          <w:rFonts w:ascii="Times New Roman" w:hAnsi="Times New Roman" w:cs="Times New Roman"/>
          <w:color w:val="auto"/>
          <w:sz w:val="20"/>
          <w:szCs w:val="20"/>
          <w:lang w:val="en-US"/>
        </w:rPr>
        <w:t>. The subjects in the rhythmic group were</w:t>
      </w:r>
      <w:r w:rsidR="0000778B">
        <w:rPr>
          <w:rFonts w:ascii="Times New Roman" w:hAnsi="Times New Roman" w:cs="Times New Roman"/>
          <w:color w:val="auto"/>
          <w:sz w:val="20"/>
          <w:szCs w:val="20"/>
          <w:lang w:val="en-US"/>
        </w:rPr>
        <w:t xml:space="preserve"> </w:t>
      </w:r>
      <w:r w:rsidRPr="0039065F">
        <w:rPr>
          <w:rFonts w:ascii="Times New Roman" w:hAnsi="Times New Roman" w:cs="Times New Roman"/>
          <w:color w:val="auto"/>
          <w:sz w:val="20"/>
          <w:szCs w:val="20"/>
          <w:lang w:val="en-US"/>
        </w:rPr>
        <w:t xml:space="preserve">administered rhythmic TMS </w:t>
      </w:r>
      <w:r>
        <w:rPr>
          <w:rFonts w:ascii="Times New Roman" w:hAnsi="Times New Roman" w:cs="Times New Roman"/>
          <w:color w:val="auto"/>
          <w:sz w:val="20"/>
          <w:szCs w:val="20"/>
          <w:lang w:val="en-US"/>
        </w:rPr>
        <w:t xml:space="preserve">during blocks 2 and 3 </w:t>
      </w:r>
      <w:r w:rsidRPr="0039065F">
        <w:rPr>
          <w:rFonts w:ascii="Times New Roman" w:hAnsi="Times New Roman" w:cs="Times New Roman"/>
          <w:color w:val="auto"/>
          <w:sz w:val="20"/>
          <w:szCs w:val="20"/>
          <w:lang w:val="en-US"/>
        </w:rPr>
        <w:t xml:space="preserve">and arrhythmic TMS </w:t>
      </w:r>
      <w:r>
        <w:rPr>
          <w:rFonts w:ascii="Times New Roman" w:hAnsi="Times New Roman" w:cs="Times New Roman"/>
          <w:color w:val="auto"/>
          <w:sz w:val="20"/>
          <w:szCs w:val="20"/>
          <w:lang w:val="en-US"/>
        </w:rPr>
        <w:t>during blocks 5 and 6 at the first visit</w:t>
      </w:r>
      <w:r w:rsidRPr="0039065F">
        <w:rPr>
          <w:rFonts w:ascii="Times New Roman" w:hAnsi="Times New Roman" w:cs="Times New Roman"/>
          <w:color w:val="auto"/>
          <w:sz w:val="20"/>
          <w:szCs w:val="20"/>
          <w:lang w:val="en-US"/>
        </w:rPr>
        <w:t>. In the arrhythmic group</w:t>
      </w:r>
      <w:r>
        <w:rPr>
          <w:rFonts w:ascii="Times New Roman" w:hAnsi="Times New Roman" w:cs="Times New Roman"/>
          <w:color w:val="auto"/>
          <w:sz w:val="20"/>
          <w:szCs w:val="20"/>
          <w:lang w:val="en-US"/>
        </w:rPr>
        <w:t xml:space="preserve"> and for the second visit</w:t>
      </w:r>
      <w:r w:rsidRPr="0039065F">
        <w:rPr>
          <w:rFonts w:ascii="Times New Roman" w:hAnsi="Times New Roman" w:cs="Times New Roman"/>
          <w:color w:val="auto"/>
          <w:sz w:val="20"/>
          <w:szCs w:val="20"/>
          <w:lang w:val="en-US"/>
        </w:rPr>
        <w:t xml:space="preserve"> the order was reversed. In total, the protocol yielded 150 mins of task time (12000 trials).  </w:t>
      </w:r>
    </w:p>
    <w:tbl>
      <w:tblPr>
        <w:tblStyle w:val="TableGrid"/>
        <w:tblW w:w="3969" w:type="dxa"/>
        <w:jc w:val="center"/>
        <w:tblLayout w:type="fixed"/>
        <w:tblLook w:val="0600" w:firstRow="0" w:lastRow="0" w:firstColumn="0" w:lastColumn="0" w:noHBand="1" w:noVBand="1"/>
      </w:tblPr>
      <w:tblGrid>
        <w:gridCol w:w="851"/>
        <w:gridCol w:w="2126"/>
        <w:gridCol w:w="992"/>
      </w:tblGrid>
      <w:tr w:rsidR="000575F6" w:rsidRPr="000575F6" w14:paraId="1E33123A" w14:textId="77777777" w:rsidTr="000575F6">
        <w:trPr>
          <w:trHeight w:val="397"/>
          <w:jc w:val="center"/>
        </w:trPr>
        <w:tc>
          <w:tcPr>
            <w:tcW w:w="851" w:type="dxa"/>
            <w:tcBorders>
              <w:top w:val="single" w:sz="24" w:space="0" w:color="auto"/>
              <w:left w:val="nil"/>
              <w:bottom w:val="single" w:sz="2" w:space="0" w:color="000000"/>
              <w:right w:val="nil"/>
            </w:tcBorders>
            <w:vAlign w:val="center"/>
          </w:tcPr>
          <w:p w14:paraId="590C39E5" w14:textId="77777777" w:rsidR="00A904B4" w:rsidRPr="000575F6" w:rsidRDefault="00A904B4" w:rsidP="000575F6">
            <w:pPr>
              <w:jc w:val="center"/>
              <w:rPr>
                <w:rFonts w:ascii="Times New Roman" w:hAnsi="Times New Roman" w:cs="Times New Roman"/>
                <w:b/>
                <w:sz w:val="22"/>
                <w:szCs w:val="22"/>
                <w:lang w:val="en-US"/>
              </w:rPr>
            </w:pPr>
            <w:r w:rsidRPr="000575F6">
              <w:rPr>
                <w:rFonts w:ascii="Times New Roman" w:hAnsi="Times New Roman" w:cs="Times New Roman"/>
                <w:b/>
                <w:sz w:val="22"/>
                <w:szCs w:val="22"/>
                <w:lang w:val="en-US"/>
              </w:rPr>
              <w:t>Block</w:t>
            </w:r>
          </w:p>
        </w:tc>
        <w:tc>
          <w:tcPr>
            <w:tcW w:w="2126" w:type="dxa"/>
            <w:tcBorders>
              <w:top w:val="single" w:sz="24" w:space="0" w:color="auto"/>
              <w:left w:val="nil"/>
              <w:bottom w:val="single" w:sz="2" w:space="0" w:color="000000"/>
              <w:right w:val="nil"/>
            </w:tcBorders>
            <w:vAlign w:val="center"/>
          </w:tcPr>
          <w:p w14:paraId="4515D92D" w14:textId="77777777" w:rsidR="00A904B4" w:rsidRPr="000575F6" w:rsidRDefault="00A904B4" w:rsidP="000575F6">
            <w:pPr>
              <w:jc w:val="center"/>
              <w:rPr>
                <w:rFonts w:ascii="Times New Roman" w:hAnsi="Times New Roman" w:cs="Times New Roman"/>
                <w:b/>
                <w:sz w:val="22"/>
                <w:szCs w:val="22"/>
                <w:lang w:val="en-US"/>
              </w:rPr>
            </w:pPr>
            <w:r w:rsidRPr="000575F6">
              <w:rPr>
                <w:rFonts w:ascii="Times New Roman" w:hAnsi="Times New Roman" w:cs="Times New Roman"/>
                <w:b/>
                <w:sz w:val="22"/>
                <w:szCs w:val="22"/>
              </w:rPr>
              <w:t>V</w:t>
            </w:r>
            <w:proofErr w:type="spellStart"/>
            <w:r w:rsidRPr="000575F6">
              <w:rPr>
                <w:rFonts w:ascii="Times New Roman" w:hAnsi="Times New Roman" w:cs="Times New Roman"/>
                <w:b/>
                <w:sz w:val="22"/>
                <w:szCs w:val="22"/>
                <w:lang w:val="en-US"/>
              </w:rPr>
              <w:t>isit</w:t>
            </w:r>
            <w:proofErr w:type="spellEnd"/>
            <w:r w:rsidRPr="000575F6">
              <w:rPr>
                <w:rFonts w:ascii="Times New Roman" w:hAnsi="Times New Roman" w:cs="Times New Roman"/>
                <w:b/>
                <w:sz w:val="22"/>
                <w:szCs w:val="22"/>
                <w:lang w:val="en-US"/>
              </w:rPr>
              <w:t xml:space="preserve"> 1 or 2 </w:t>
            </w:r>
            <w:r w:rsidRPr="000575F6">
              <w:rPr>
                <w:rFonts w:ascii="Times New Roman" w:eastAsia="Arial Unicode MS" w:hAnsi="Times New Roman" w:cs="Times New Roman"/>
                <w:b/>
                <w:sz w:val="22"/>
                <w:szCs w:val="22"/>
              </w:rPr>
              <w:t>≈</w:t>
            </w:r>
            <w:r w:rsidRPr="000575F6">
              <w:rPr>
                <w:rFonts w:ascii="Times New Roman" w:eastAsia="Arial Unicode MS" w:hAnsi="Times New Roman" w:cs="Times New Roman"/>
                <w:b/>
                <w:sz w:val="22"/>
                <w:szCs w:val="22"/>
                <w:lang w:val="en-US"/>
              </w:rPr>
              <w:t xml:space="preserve"> </w:t>
            </w:r>
            <w:r w:rsidRPr="000575F6">
              <w:rPr>
                <w:rFonts w:ascii="Times New Roman" w:hAnsi="Times New Roman" w:cs="Times New Roman"/>
                <w:b/>
                <w:sz w:val="22"/>
                <w:szCs w:val="22"/>
                <w:lang w:val="en-US"/>
              </w:rPr>
              <w:t>2h</w:t>
            </w:r>
          </w:p>
        </w:tc>
        <w:tc>
          <w:tcPr>
            <w:tcW w:w="992" w:type="dxa"/>
            <w:tcBorders>
              <w:top w:val="single" w:sz="24" w:space="0" w:color="auto"/>
              <w:left w:val="nil"/>
              <w:bottom w:val="single" w:sz="2" w:space="0" w:color="000000"/>
              <w:right w:val="nil"/>
            </w:tcBorders>
            <w:vAlign w:val="center"/>
          </w:tcPr>
          <w:p w14:paraId="7239605F" w14:textId="77777777" w:rsidR="00A904B4" w:rsidRPr="000575F6" w:rsidRDefault="00A904B4" w:rsidP="000575F6">
            <w:pPr>
              <w:ind w:left="-80" w:right="-100"/>
              <w:jc w:val="center"/>
              <w:rPr>
                <w:rFonts w:ascii="Times New Roman" w:hAnsi="Times New Roman" w:cs="Times New Roman"/>
                <w:b/>
                <w:sz w:val="22"/>
                <w:szCs w:val="22"/>
                <w:lang w:val="en-US"/>
              </w:rPr>
            </w:pPr>
            <w:r w:rsidRPr="000575F6">
              <w:rPr>
                <w:rFonts w:ascii="Times New Roman" w:hAnsi="Times New Roman" w:cs="Times New Roman"/>
                <w:b/>
                <w:sz w:val="22"/>
                <w:szCs w:val="22"/>
                <w:lang w:val="en-US"/>
              </w:rPr>
              <w:t>Duration</w:t>
            </w:r>
          </w:p>
        </w:tc>
      </w:tr>
      <w:tr w:rsidR="000575F6" w:rsidRPr="000575F6" w14:paraId="5652E9B8" w14:textId="77777777" w:rsidTr="000575F6">
        <w:trPr>
          <w:trHeight w:val="485"/>
          <w:jc w:val="center"/>
        </w:trPr>
        <w:tc>
          <w:tcPr>
            <w:tcW w:w="851" w:type="dxa"/>
            <w:tcBorders>
              <w:top w:val="single" w:sz="2" w:space="0" w:color="000000"/>
              <w:left w:val="nil"/>
              <w:bottom w:val="nil"/>
              <w:right w:val="nil"/>
            </w:tcBorders>
            <w:vAlign w:val="center"/>
          </w:tcPr>
          <w:p w14:paraId="284EFC56"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1</w:t>
            </w:r>
          </w:p>
        </w:tc>
        <w:tc>
          <w:tcPr>
            <w:tcW w:w="2126" w:type="dxa"/>
            <w:tcBorders>
              <w:top w:val="single" w:sz="2" w:space="0" w:color="000000"/>
              <w:left w:val="nil"/>
              <w:bottom w:val="nil"/>
              <w:right w:val="nil"/>
            </w:tcBorders>
            <w:vAlign w:val="center"/>
          </w:tcPr>
          <w:p w14:paraId="79332ABB"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Baseline</w:t>
            </w:r>
          </w:p>
        </w:tc>
        <w:tc>
          <w:tcPr>
            <w:tcW w:w="992" w:type="dxa"/>
            <w:tcBorders>
              <w:top w:val="single" w:sz="2" w:space="0" w:color="000000"/>
              <w:left w:val="nil"/>
              <w:bottom w:val="nil"/>
              <w:right w:val="nil"/>
            </w:tcBorders>
            <w:vAlign w:val="center"/>
          </w:tcPr>
          <w:p w14:paraId="3AFB50AE" w14:textId="77777777" w:rsidR="00A904B4" w:rsidRPr="000575F6" w:rsidRDefault="00A904B4" w:rsidP="000575F6">
            <w:pPr>
              <w:ind w:right="-100"/>
              <w:jc w:val="right"/>
              <w:rPr>
                <w:rFonts w:ascii="Times New Roman" w:eastAsia="Arial Unicode MS" w:hAnsi="Times New Roman" w:cs="Times New Roman"/>
                <w:bCs/>
                <w:sz w:val="22"/>
                <w:szCs w:val="22"/>
                <w:lang w:val="en-US"/>
              </w:rPr>
            </w:pPr>
            <w:r w:rsidRPr="000575F6">
              <w:rPr>
                <w:rFonts w:ascii="Times New Roman" w:eastAsia="Arial Unicode MS" w:hAnsi="Times New Roman" w:cs="Times New Roman"/>
                <w:bCs/>
                <w:sz w:val="22"/>
                <w:szCs w:val="22"/>
                <w:lang w:val="en-US"/>
              </w:rPr>
              <w:t>5’</w:t>
            </w:r>
          </w:p>
        </w:tc>
      </w:tr>
      <w:tr w:rsidR="000575F6" w:rsidRPr="000575F6" w14:paraId="2FEC141D" w14:textId="77777777" w:rsidTr="000575F6">
        <w:trPr>
          <w:trHeight w:val="545"/>
          <w:jc w:val="center"/>
        </w:trPr>
        <w:tc>
          <w:tcPr>
            <w:tcW w:w="851" w:type="dxa"/>
            <w:tcBorders>
              <w:top w:val="nil"/>
              <w:left w:val="nil"/>
              <w:bottom w:val="nil"/>
              <w:right w:val="nil"/>
            </w:tcBorders>
            <w:vAlign w:val="center"/>
          </w:tcPr>
          <w:p w14:paraId="45DD0EC3"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2</w:t>
            </w:r>
          </w:p>
        </w:tc>
        <w:tc>
          <w:tcPr>
            <w:tcW w:w="2126" w:type="dxa"/>
            <w:tcBorders>
              <w:top w:val="nil"/>
              <w:left w:val="nil"/>
              <w:bottom w:val="nil"/>
              <w:right w:val="nil"/>
            </w:tcBorders>
            <w:vAlign w:val="center"/>
          </w:tcPr>
          <w:p w14:paraId="4C8C1D4A"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Sham rh/</w:t>
            </w:r>
            <w:proofErr w:type="spellStart"/>
            <w:r w:rsidRPr="000575F6">
              <w:rPr>
                <w:rFonts w:ascii="Times New Roman" w:hAnsi="Times New Roman" w:cs="Times New Roman"/>
                <w:bCs/>
                <w:sz w:val="22"/>
                <w:szCs w:val="22"/>
                <w:lang w:val="en-US"/>
              </w:rPr>
              <w:t>arrhTMS</w:t>
            </w:r>
            <w:proofErr w:type="spellEnd"/>
          </w:p>
        </w:tc>
        <w:tc>
          <w:tcPr>
            <w:tcW w:w="992" w:type="dxa"/>
            <w:tcBorders>
              <w:top w:val="nil"/>
              <w:left w:val="nil"/>
              <w:bottom w:val="nil"/>
              <w:right w:val="nil"/>
            </w:tcBorders>
            <w:vAlign w:val="center"/>
          </w:tcPr>
          <w:p w14:paraId="364C808B" w14:textId="77777777" w:rsidR="00A904B4" w:rsidRPr="000575F6" w:rsidRDefault="00A904B4" w:rsidP="000575F6">
            <w:pPr>
              <w:jc w:val="right"/>
              <w:rPr>
                <w:rFonts w:ascii="Times New Roman" w:hAnsi="Times New Roman" w:cs="Times New Roman"/>
                <w:bCs/>
                <w:sz w:val="22"/>
                <w:szCs w:val="22"/>
                <w:lang w:val="en-US"/>
              </w:rPr>
            </w:pPr>
            <w:r w:rsidRPr="000575F6">
              <w:rPr>
                <w:rFonts w:ascii="Times New Roman" w:hAnsi="Times New Roman" w:cs="Times New Roman"/>
                <w:bCs/>
                <w:sz w:val="22"/>
                <w:szCs w:val="22"/>
                <w:lang w:val="en-US"/>
              </w:rPr>
              <w:t>15’</w:t>
            </w:r>
          </w:p>
        </w:tc>
      </w:tr>
      <w:tr w:rsidR="000575F6" w:rsidRPr="000575F6" w14:paraId="3CA449C3" w14:textId="77777777" w:rsidTr="000575F6">
        <w:trPr>
          <w:trHeight w:val="545"/>
          <w:jc w:val="center"/>
        </w:trPr>
        <w:tc>
          <w:tcPr>
            <w:tcW w:w="851" w:type="dxa"/>
            <w:tcBorders>
              <w:top w:val="nil"/>
              <w:left w:val="nil"/>
              <w:bottom w:val="nil"/>
              <w:right w:val="nil"/>
            </w:tcBorders>
            <w:vAlign w:val="center"/>
          </w:tcPr>
          <w:p w14:paraId="0ECC582E"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3</w:t>
            </w:r>
          </w:p>
        </w:tc>
        <w:tc>
          <w:tcPr>
            <w:tcW w:w="2126" w:type="dxa"/>
            <w:tcBorders>
              <w:top w:val="nil"/>
              <w:left w:val="nil"/>
              <w:bottom w:val="nil"/>
              <w:right w:val="nil"/>
            </w:tcBorders>
            <w:vAlign w:val="center"/>
          </w:tcPr>
          <w:p w14:paraId="505FA6AA"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Active rh/</w:t>
            </w:r>
            <w:proofErr w:type="spellStart"/>
            <w:r w:rsidRPr="000575F6">
              <w:rPr>
                <w:rFonts w:ascii="Times New Roman" w:hAnsi="Times New Roman" w:cs="Times New Roman"/>
                <w:bCs/>
                <w:sz w:val="22"/>
                <w:szCs w:val="22"/>
                <w:lang w:val="en-US"/>
              </w:rPr>
              <w:t>arrhTMS</w:t>
            </w:r>
            <w:proofErr w:type="spellEnd"/>
          </w:p>
        </w:tc>
        <w:tc>
          <w:tcPr>
            <w:tcW w:w="992" w:type="dxa"/>
            <w:tcBorders>
              <w:top w:val="nil"/>
              <w:left w:val="nil"/>
              <w:bottom w:val="nil"/>
              <w:right w:val="nil"/>
            </w:tcBorders>
            <w:vAlign w:val="center"/>
          </w:tcPr>
          <w:p w14:paraId="0089AC51" w14:textId="77777777" w:rsidR="00A904B4" w:rsidRPr="000575F6" w:rsidRDefault="00A904B4" w:rsidP="000575F6">
            <w:pPr>
              <w:jc w:val="right"/>
              <w:rPr>
                <w:rFonts w:ascii="Times New Roman" w:hAnsi="Times New Roman" w:cs="Times New Roman"/>
                <w:bCs/>
                <w:sz w:val="22"/>
                <w:szCs w:val="22"/>
              </w:rPr>
            </w:pPr>
            <w:r w:rsidRPr="000575F6">
              <w:rPr>
                <w:rFonts w:ascii="Times New Roman" w:hAnsi="Times New Roman" w:cs="Times New Roman"/>
                <w:bCs/>
                <w:sz w:val="22"/>
                <w:szCs w:val="22"/>
                <w:lang w:val="en-US"/>
              </w:rPr>
              <w:t>15’</w:t>
            </w:r>
          </w:p>
        </w:tc>
      </w:tr>
      <w:tr w:rsidR="000575F6" w:rsidRPr="000575F6" w14:paraId="77A5948A" w14:textId="77777777" w:rsidTr="000575F6">
        <w:trPr>
          <w:trHeight w:val="545"/>
          <w:jc w:val="center"/>
        </w:trPr>
        <w:tc>
          <w:tcPr>
            <w:tcW w:w="851" w:type="dxa"/>
            <w:tcBorders>
              <w:top w:val="nil"/>
              <w:left w:val="nil"/>
              <w:bottom w:val="nil"/>
              <w:right w:val="nil"/>
            </w:tcBorders>
            <w:vAlign w:val="center"/>
          </w:tcPr>
          <w:p w14:paraId="05AE895F"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4</w:t>
            </w:r>
          </w:p>
        </w:tc>
        <w:tc>
          <w:tcPr>
            <w:tcW w:w="2126" w:type="dxa"/>
            <w:tcBorders>
              <w:top w:val="nil"/>
              <w:left w:val="nil"/>
              <w:bottom w:val="nil"/>
              <w:right w:val="nil"/>
            </w:tcBorders>
            <w:vAlign w:val="center"/>
          </w:tcPr>
          <w:p w14:paraId="13D8C40D" w14:textId="77777777" w:rsidR="00A904B4" w:rsidRPr="000575F6" w:rsidRDefault="00A904B4" w:rsidP="000575F6">
            <w:pPr>
              <w:rPr>
                <w:rFonts w:ascii="Times New Roman" w:hAnsi="Times New Roman" w:cs="Times New Roman"/>
                <w:bCs/>
                <w:sz w:val="22"/>
                <w:szCs w:val="22"/>
              </w:rPr>
            </w:pPr>
            <w:r w:rsidRPr="000575F6">
              <w:rPr>
                <w:rFonts w:ascii="Times New Roman" w:hAnsi="Times New Roman" w:cs="Times New Roman"/>
                <w:bCs/>
                <w:sz w:val="22"/>
                <w:szCs w:val="22"/>
                <w:lang w:val="en-US"/>
              </w:rPr>
              <w:t>Baseline</w:t>
            </w:r>
          </w:p>
        </w:tc>
        <w:tc>
          <w:tcPr>
            <w:tcW w:w="992" w:type="dxa"/>
            <w:tcBorders>
              <w:top w:val="nil"/>
              <w:left w:val="nil"/>
              <w:bottom w:val="nil"/>
              <w:right w:val="nil"/>
            </w:tcBorders>
            <w:vAlign w:val="center"/>
          </w:tcPr>
          <w:p w14:paraId="7DE5E596" w14:textId="77777777" w:rsidR="00A904B4" w:rsidRPr="000575F6" w:rsidRDefault="00A904B4" w:rsidP="000575F6">
            <w:pPr>
              <w:jc w:val="right"/>
              <w:rPr>
                <w:rFonts w:ascii="Times New Roman" w:hAnsi="Times New Roman" w:cs="Times New Roman"/>
                <w:bCs/>
                <w:sz w:val="22"/>
                <w:szCs w:val="22"/>
              </w:rPr>
            </w:pPr>
            <w:r w:rsidRPr="000575F6">
              <w:rPr>
                <w:rFonts w:ascii="Times New Roman" w:eastAsia="Arial Unicode MS" w:hAnsi="Times New Roman" w:cs="Times New Roman"/>
                <w:bCs/>
                <w:sz w:val="22"/>
                <w:szCs w:val="22"/>
                <w:lang w:val="en-US"/>
              </w:rPr>
              <w:t>5’</w:t>
            </w:r>
          </w:p>
        </w:tc>
      </w:tr>
      <w:tr w:rsidR="000575F6" w:rsidRPr="000575F6" w14:paraId="6AA52E4B" w14:textId="77777777" w:rsidTr="000575F6">
        <w:trPr>
          <w:trHeight w:val="545"/>
          <w:jc w:val="center"/>
        </w:trPr>
        <w:tc>
          <w:tcPr>
            <w:tcW w:w="851" w:type="dxa"/>
            <w:tcBorders>
              <w:top w:val="nil"/>
              <w:left w:val="nil"/>
              <w:bottom w:val="nil"/>
              <w:right w:val="nil"/>
            </w:tcBorders>
            <w:vAlign w:val="center"/>
          </w:tcPr>
          <w:p w14:paraId="26406573"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5</w:t>
            </w:r>
          </w:p>
        </w:tc>
        <w:tc>
          <w:tcPr>
            <w:tcW w:w="2126" w:type="dxa"/>
            <w:tcBorders>
              <w:top w:val="nil"/>
              <w:left w:val="nil"/>
              <w:bottom w:val="nil"/>
              <w:right w:val="nil"/>
            </w:tcBorders>
            <w:vAlign w:val="center"/>
          </w:tcPr>
          <w:p w14:paraId="0F80B53C" w14:textId="05DBF4ED" w:rsidR="00A904B4" w:rsidRPr="000575F6" w:rsidRDefault="00A904B4" w:rsidP="000575F6">
            <w:pPr>
              <w:rPr>
                <w:rFonts w:ascii="Times New Roman" w:hAnsi="Times New Roman" w:cs="Times New Roman"/>
                <w:bCs/>
                <w:sz w:val="22"/>
                <w:szCs w:val="22"/>
              </w:rPr>
            </w:pPr>
            <w:r w:rsidRPr="000575F6">
              <w:rPr>
                <w:rFonts w:ascii="Times New Roman" w:hAnsi="Times New Roman" w:cs="Times New Roman"/>
                <w:bCs/>
                <w:sz w:val="22"/>
                <w:szCs w:val="22"/>
                <w:lang w:val="en-US"/>
              </w:rPr>
              <w:t xml:space="preserve">Sham </w:t>
            </w:r>
            <w:proofErr w:type="spellStart"/>
            <w:r w:rsidR="00572962" w:rsidRPr="000575F6">
              <w:rPr>
                <w:rFonts w:ascii="Times New Roman" w:hAnsi="Times New Roman" w:cs="Times New Roman"/>
                <w:bCs/>
                <w:sz w:val="22"/>
                <w:szCs w:val="22"/>
                <w:lang w:val="en-US"/>
              </w:rPr>
              <w:t>ar</w:t>
            </w:r>
            <w:r w:rsidRPr="000575F6">
              <w:rPr>
                <w:rFonts w:ascii="Times New Roman" w:hAnsi="Times New Roman" w:cs="Times New Roman"/>
                <w:bCs/>
                <w:sz w:val="22"/>
                <w:szCs w:val="22"/>
                <w:lang w:val="en-US"/>
              </w:rPr>
              <w:t>rh</w:t>
            </w:r>
            <w:proofErr w:type="spellEnd"/>
            <w:r w:rsidRPr="000575F6">
              <w:rPr>
                <w:rFonts w:ascii="Times New Roman" w:hAnsi="Times New Roman" w:cs="Times New Roman"/>
                <w:bCs/>
                <w:sz w:val="22"/>
                <w:szCs w:val="22"/>
                <w:lang w:val="en-US"/>
              </w:rPr>
              <w:t>/</w:t>
            </w:r>
            <w:proofErr w:type="spellStart"/>
            <w:r w:rsidRPr="000575F6">
              <w:rPr>
                <w:rFonts w:ascii="Times New Roman" w:hAnsi="Times New Roman" w:cs="Times New Roman"/>
                <w:bCs/>
                <w:sz w:val="22"/>
                <w:szCs w:val="22"/>
                <w:lang w:val="en-US"/>
              </w:rPr>
              <w:t>rhTMS</w:t>
            </w:r>
            <w:proofErr w:type="spellEnd"/>
          </w:p>
        </w:tc>
        <w:tc>
          <w:tcPr>
            <w:tcW w:w="992" w:type="dxa"/>
            <w:tcBorders>
              <w:top w:val="nil"/>
              <w:left w:val="nil"/>
              <w:bottom w:val="nil"/>
              <w:right w:val="nil"/>
            </w:tcBorders>
            <w:vAlign w:val="center"/>
          </w:tcPr>
          <w:p w14:paraId="57B58B13" w14:textId="77777777" w:rsidR="00A904B4" w:rsidRPr="000575F6" w:rsidRDefault="00A904B4" w:rsidP="000575F6">
            <w:pPr>
              <w:jc w:val="right"/>
              <w:rPr>
                <w:rFonts w:ascii="Times New Roman" w:hAnsi="Times New Roman" w:cs="Times New Roman"/>
                <w:bCs/>
                <w:sz w:val="22"/>
                <w:szCs w:val="22"/>
              </w:rPr>
            </w:pPr>
            <w:r w:rsidRPr="000575F6">
              <w:rPr>
                <w:rFonts w:ascii="Times New Roman" w:hAnsi="Times New Roman" w:cs="Times New Roman"/>
                <w:bCs/>
                <w:sz w:val="22"/>
                <w:szCs w:val="22"/>
                <w:lang w:val="en-US"/>
              </w:rPr>
              <w:t>15’</w:t>
            </w:r>
          </w:p>
        </w:tc>
      </w:tr>
      <w:tr w:rsidR="000575F6" w:rsidRPr="000575F6" w14:paraId="5E0EA9D7" w14:textId="77777777" w:rsidTr="000575F6">
        <w:trPr>
          <w:trHeight w:val="545"/>
          <w:jc w:val="center"/>
        </w:trPr>
        <w:tc>
          <w:tcPr>
            <w:tcW w:w="851" w:type="dxa"/>
            <w:tcBorders>
              <w:top w:val="nil"/>
              <w:left w:val="nil"/>
              <w:bottom w:val="nil"/>
              <w:right w:val="nil"/>
            </w:tcBorders>
            <w:vAlign w:val="center"/>
          </w:tcPr>
          <w:p w14:paraId="5DEDDDA5"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6</w:t>
            </w:r>
          </w:p>
        </w:tc>
        <w:tc>
          <w:tcPr>
            <w:tcW w:w="2126" w:type="dxa"/>
            <w:tcBorders>
              <w:top w:val="nil"/>
              <w:left w:val="nil"/>
              <w:bottom w:val="nil"/>
              <w:right w:val="nil"/>
            </w:tcBorders>
            <w:vAlign w:val="center"/>
          </w:tcPr>
          <w:p w14:paraId="095CDA16" w14:textId="6B8EBB7A" w:rsidR="00A904B4" w:rsidRPr="000575F6" w:rsidRDefault="00A904B4" w:rsidP="000575F6">
            <w:pPr>
              <w:rPr>
                <w:rFonts w:ascii="Times New Roman" w:hAnsi="Times New Roman" w:cs="Times New Roman"/>
                <w:bCs/>
                <w:sz w:val="22"/>
                <w:szCs w:val="22"/>
              </w:rPr>
            </w:pPr>
            <w:r w:rsidRPr="000575F6">
              <w:rPr>
                <w:rFonts w:ascii="Times New Roman" w:hAnsi="Times New Roman" w:cs="Times New Roman"/>
                <w:bCs/>
                <w:sz w:val="22"/>
                <w:szCs w:val="22"/>
                <w:lang w:val="en-US"/>
              </w:rPr>
              <w:t xml:space="preserve">Active </w:t>
            </w:r>
            <w:proofErr w:type="spellStart"/>
            <w:r w:rsidR="00572962" w:rsidRPr="000575F6">
              <w:rPr>
                <w:rFonts w:ascii="Times New Roman" w:hAnsi="Times New Roman" w:cs="Times New Roman"/>
                <w:bCs/>
                <w:sz w:val="22"/>
                <w:szCs w:val="22"/>
                <w:lang w:val="en-US"/>
              </w:rPr>
              <w:t>ar</w:t>
            </w:r>
            <w:r w:rsidRPr="000575F6">
              <w:rPr>
                <w:rFonts w:ascii="Times New Roman" w:hAnsi="Times New Roman" w:cs="Times New Roman"/>
                <w:bCs/>
                <w:sz w:val="22"/>
                <w:szCs w:val="22"/>
                <w:lang w:val="en-US"/>
              </w:rPr>
              <w:t>rh</w:t>
            </w:r>
            <w:proofErr w:type="spellEnd"/>
            <w:r w:rsidRPr="000575F6">
              <w:rPr>
                <w:rFonts w:ascii="Times New Roman" w:hAnsi="Times New Roman" w:cs="Times New Roman"/>
                <w:bCs/>
                <w:sz w:val="22"/>
                <w:szCs w:val="22"/>
                <w:lang w:val="en-US"/>
              </w:rPr>
              <w:t>/</w:t>
            </w:r>
            <w:proofErr w:type="spellStart"/>
            <w:r w:rsidRPr="000575F6">
              <w:rPr>
                <w:rFonts w:ascii="Times New Roman" w:hAnsi="Times New Roman" w:cs="Times New Roman"/>
                <w:bCs/>
                <w:sz w:val="22"/>
                <w:szCs w:val="22"/>
                <w:lang w:val="en-US"/>
              </w:rPr>
              <w:t>rhTMS</w:t>
            </w:r>
            <w:proofErr w:type="spellEnd"/>
          </w:p>
        </w:tc>
        <w:tc>
          <w:tcPr>
            <w:tcW w:w="992" w:type="dxa"/>
            <w:tcBorders>
              <w:top w:val="nil"/>
              <w:left w:val="nil"/>
              <w:bottom w:val="nil"/>
              <w:right w:val="nil"/>
            </w:tcBorders>
            <w:vAlign w:val="center"/>
          </w:tcPr>
          <w:p w14:paraId="4A273AFC" w14:textId="77777777" w:rsidR="00A904B4" w:rsidRPr="000575F6" w:rsidRDefault="00A904B4" w:rsidP="000575F6">
            <w:pPr>
              <w:jc w:val="right"/>
              <w:rPr>
                <w:rFonts w:ascii="Times New Roman" w:hAnsi="Times New Roman" w:cs="Times New Roman"/>
                <w:bCs/>
                <w:sz w:val="22"/>
                <w:szCs w:val="22"/>
              </w:rPr>
            </w:pPr>
            <w:r w:rsidRPr="000575F6">
              <w:rPr>
                <w:rFonts w:ascii="Times New Roman" w:hAnsi="Times New Roman" w:cs="Times New Roman"/>
                <w:bCs/>
                <w:sz w:val="22"/>
                <w:szCs w:val="22"/>
                <w:lang w:val="en-US"/>
              </w:rPr>
              <w:t>15’</w:t>
            </w:r>
          </w:p>
        </w:tc>
      </w:tr>
      <w:tr w:rsidR="000575F6" w:rsidRPr="000575F6" w14:paraId="4E46F229" w14:textId="77777777" w:rsidTr="000575F6">
        <w:trPr>
          <w:trHeight w:val="545"/>
          <w:jc w:val="center"/>
        </w:trPr>
        <w:tc>
          <w:tcPr>
            <w:tcW w:w="851" w:type="dxa"/>
            <w:tcBorders>
              <w:top w:val="nil"/>
              <w:left w:val="nil"/>
              <w:bottom w:val="single" w:sz="18" w:space="0" w:color="000000"/>
              <w:right w:val="nil"/>
            </w:tcBorders>
            <w:vAlign w:val="center"/>
          </w:tcPr>
          <w:p w14:paraId="73968434"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7</w:t>
            </w:r>
          </w:p>
        </w:tc>
        <w:tc>
          <w:tcPr>
            <w:tcW w:w="2126" w:type="dxa"/>
            <w:tcBorders>
              <w:top w:val="nil"/>
              <w:left w:val="nil"/>
              <w:bottom w:val="single" w:sz="18" w:space="0" w:color="000000"/>
              <w:right w:val="nil"/>
            </w:tcBorders>
            <w:vAlign w:val="center"/>
          </w:tcPr>
          <w:p w14:paraId="705ABCB1" w14:textId="77777777" w:rsidR="00A904B4" w:rsidRPr="000575F6" w:rsidRDefault="00A904B4" w:rsidP="000575F6">
            <w:pPr>
              <w:rPr>
                <w:rFonts w:ascii="Times New Roman" w:hAnsi="Times New Roman" w:cs="Times New Roman"/>
                <w:bCs/>
                <w:sz w:val="22"/>
                <w:szCs w:val="22"/>
                <w:lang w:val="en-US"/>
              </w:rPr>
            </w:pPr>
            <w:r w:rsidRPr="000575F6">
              <w:rPr>
                <w:rFonts w:ascii="Times New Roman" w:hAnsi="Times New Roman" w:cs="Times New Roman"/>
                <w:bCs/>
                <w:sz w:val="22"/>
                <w:szCs w:val="22"/>
                <w:lang w:val="en-US"/>
              </w:rPr>
              <w:t>Baseline</w:t>
            </w:r>
          </w:p>
        </w:tc>
        <w:tc>
          <w:tcPr>
            <w:tcW w:w="992" w:type="dxa"/>
            <w:tcBorders>
              <w:top w:val="nil"/>
              <w:left w:val="nil"/>
              <w:bottom w:val="single" w:sz="18" w:space="0" w:color="000000"/>
              <w:right w:val="nil"/>
            </w:tcBorders>
            <w:vAlign w:val="center"/>
          </w:tcPr>
          <w:p w14:paraId="6405D19A" w14:textId="77777777" w:rsidR="00A904B4" w:rsidRPr="000575F6" w:rsidRDefault="00A904B4" w:rsidP="000575F6">
            <w:pPr>
              <w:jc w:val="right"/>
              <w:rPr>
                <w:rFonts w:ascii="Times New Roman" w:hAnsi="Times New Roman" w:cs="Times New Roman"/>
                <w:bCs/>
                <w:sz w:val="22"/>
                <w:szCs w:val="22"/>
              </w:rPr>
            </w:pPr>
            <w:r w:rsidRPr="000575F6">
              <w:rPr>
                <w:rFonts w:ascii="Times New Roman" w:eastAsia="Arial Unicode MS" w:hAnsi="Times New Roman" w:cs="Times New Roman"/>
                <w:bCs/>
                <w:sz w:val="22"/>
                <w:szCs w:val="22"/>
                <w:lang w:val="en-US"/>
              </w:rPr>
              <w:t>5’</w:t>
            </w:r>
          </w:p>
        </w:tc>
      </w:tr>
    </w:tbl>
    <w:p w14:paraId="57BE52B0" w14:textId="54111B3D" w:rsidR="00EA2731" w:rsidRPr="00CB0A2B" w:rsidRDefault="00A904B4" w:rsidP="00BD315D">
      <w:pPr>
        <w:pBdr>
          <w:top w:val="nil"/>
          <w:left w:val="nil"/>
          <w:bottom w:val="nil"/>
          <w:right w:val="nil"/>
          <w:between w:val="nil"/>
        </w:pBdr>
        <w:spacing w:before="200" w:line="360" w:lineRule="auto"/>
        <w:ind w:left="-284" w:right="-329" w:firstLine="567"/>
        <w:jc w:val="both"/>
        <w:rPr>
          <w:rFonts w:ascii="Times New Roman" w:hAnsi="Times New Roman" w:cs="Times New Roman"/>
          <w:iCs/>
          <w:lang w:val="en-US"/>
        </w:rPr>
      </w:pPr>
      <w:r w:rsidRPr="00A13FD0">
        <w:rPr>
          <w:rFonts w:ascii="Times New Roman" w:hAnsi="Times New Roman" w:cs="Times New Roman"/>
          <w:iCs/>
          <w:lang w:val="en-US"/>
        </w:rPr>
        <w:t xml:space="preserve">TMS </w:t>
      </w:r>
      <w:r>
        <w:rPr>
          <w:rFonts w:ascii="Times New Roman" w:hAnsi="Times New Roman" w:cs="Times New Roman"/>
          <w:iCs/>
          <w:lang w:val="en-US"/>
        </w:rPr>
        <w:t>was</w:t>
      </w:r>
      <w:r w:rsidRPr="00A13FD0">
        <w:rPr>
          <w:rFonts w:ascii="Times New Roman" w:hAnsi="Times New Roman" w:cs="Times New Roman"/>
          <w:iCs/>
          <w:lang w:val="en-US"/>
        </w:rPr>
        <w:t xml:space="preserve"> applied with a biphasic TMS device (</w:t>
      </w:r>
      <w:proofErr w:type="spellStart"/>
      <w:r w:rsidRPr="00A13FD0">
        <w:rPr>
          <w:rFonts w:ascii="Times New Roman" w:hAnsi="Times New Roman" w:cs="Times New Roman"/>
          <w:iCs/>
          <w:lang w:val="en-US"/>
        </w:rPr>
        <w:t>Magstim</w:t>
      </w:r>
      <w:proofErr w:type="spellEnd"/>
      <w:r w:rsidRPr="00A13FD0">
        <w:rPr>
          <w:rFonts w:ascii="Times New Roman" w:hAnsi="Times New Roman" w:cs="Times New Roman"/>
          <w:iCs/>
          <w:lang w:val="en-US"/>
        </w:rPr>
        <w:t xml:space="preserve"> Super Rapid) equipped with a figure-of-eight coil (Double 70-mm Alpha Coil; The </w:t>
      </w:r>
      <w:proofErr w:type="spellStart"/>
      <w:r w:rsidRPr="00A13FD0">
        <w:rPr>
          <w:rFonts w:ascii="Times New Roman" w:hAnsi="Times New Roman" w:cs="Times New Roman"/>
          <w:iCs/>
          <w:lang w:val="en-US"/>
        </w:rPr>
        <w:t>Magstim</w:t>
      </w:r>
      <w:proofErr w:type="spellEnd"/>
      <w:r w:rsidRPr="00A13FD0">
        <w:rPr>
          <w:rFonts w:ascii="Times New Roman" w:hAnsi="Times New Roman" w:cs="Times New Roman"/>
          <w:iCs/>
          <w:lang w:val="en-US"/>
        </w:rPr>
        <w:t xml:space="preserve"> Company Ltd, UK). All TMS applications</w:t>
      </w:r>
      <w:r>
        <w:rPr>
          <w:rFonts w:ascii="Times New Roman" w:hAnsi="Times New Roman" w:cs="Times New Roman"/>
          <w:iCs/>
          <w:lang w:val="en-US"/>
        </w:rPr>
        <w:t xml:space="preserve"> </w:t>
      </w:r>
      <w:r w:rsidRPr="00A13FD0">
        <w:rPr>
          <w:rFonts w:ascii="Times New Roman" w:hAnsi="Times New Roman" w:cs="Times New Roman"/>
          <w:iCs/>
          <w:lang w:val="en-US"/>
        </w:rPr>
        <w:t>follow</w:t>
      </w:r>
      <w:r>
        <w:rPr>
          <w:rFonts w:ascii="Times New Roman" w:hAnsi="Times New Roman" w:cs="Times New Roman"/>
          <w:iCs/>
          <w:lang w:val="en-US"/>
        </w:rPr>
        <w:t>ed</w:t>
      </w:r>
      <w:r w:rsidRPr="00A13FD0">
        <w:rPr>
          <w:rFonts w:ascii="Times New Roman" w:hAnsi="Times New Roman" w:cs="Times New Roman"/>
          <w:iCs/>
          <w:lang w:val="en-US"/>
        </w:rPr>
        <w:t xml:space="preserve"> the updated safety guidelines and recommendations of the international TMS community </w:t>
      </w:r>
      <w:r>
        <w:rPr>
          <w:rFonts w:ascii="Times New Roman" w:hAnsi="Times New Roman" w:cs="Times New Roman"/>
          <w:iCs/>
          <w:lang w:val="en-US"/>
        </w:rPr>
        <w:t xml:space="preserve"> </w:t>
      </w:r>
      <w:r>
        <w:rPr>
          <w:rFonts w:ascii="Times New Roman" w:hAnsi="Times New Roman" w:cs="Times New Roman"/>
          <w:iCs/>
          <w:lang w:val="en-US"/>
        </w:rPr>
        <w:fldChar w:fldCharType="begin" w:fldLock="1"/>
      </w:r>
      <w:r>
        <w:rPr>
          <w:rFonts w:ascii="Times New Roman" w:hAnsi="Times New Roman" w:cs="Times New Roman"/>
          <w:iCs/>
          <w:lang w:val="en-US"/>
        </w:rPr>
        <w:instrText>ADDIN paperpile_citation &lt;clusterId&gt;O116C464Y754V547&lt;/clusterId&gt;&lt;metadata&gt;&lt;citation&gt;&lt;id&gt;78902105-5926-4175-91ee-aa84ea88fc7c&lt;/id&gt;&lt;/citation&gt;&lt;/metadata&gt;&lt;data&gt;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&lt;/data&gt; \* MERGEFORMAT</w:instrText>
      </w:r>
      <w:r>
        <w:rPr>
          <w:rFonts w:ascii="Times New Roman" w:hAnsi="Times New Roman" w:cs="Times New Roman"/>
          <w:iCs/>
          <w:lang w:val="en-US"/>
        </w:rPr>
        <w:fldChar w:fldCharType="separate"/>
      </w:r>
      <w:r>
        <w:rPr>
          <w:rFonts w:ascii="Times New Roman" w:hAnsi="Times New Roman" w:cs="Times New Roman"/>
          <w:iCs/>
          <w:noProof/>
          <w:lang w:val="en-US"/>
        </w:rPr>
        <w:t>(Rossi et al., 2021)</w:t>
      </w:r>
      <w:r>
        <w:rPr>
          <w:rFonts w:ascii="Times New Roman" w:hAnsi="Times New Roman" w:cs="Times New Roman"/>
          <w:iCs/>
          <w:lang w:val="en-US"/>
        </w:rPr>
        <w:fldChar w:fldCharType="end"/>
      </w:r>
      <w:r>
        <w:rPr>
          <w:rFonts w:ascii="Times New Roman" w:hAnsi="Times New Roman" w:cs="Times New Roman"/>
          <w:iCs/>
          <w:lang w:val="en-US"/>
        </w:rPr>
        <w:t xml:space="preserve">. </w:t>
      </w:r>
    </w:p>
    <w:p w14:paraId="29C4C794" w14:textId="3FAB5D4E" w:rsidR="00A904B4" w:rsidRPr="00A13FD0" w:rsidRDefault="00A904B4" w:rsidP="00C2726C">
      <w:pPr>
        <w:pBdr>
          <w:top w:val="nil"/>
          <w:left w:val="nil"/>
          <w:bottom w:val="nil"/>
          <w:right w:val="nil"/>
          <w:between w:val="nil"/>
        </w:pBdr>
        <w:spacing w:before="200" w:after="200" w:line="360" w:lineRule="auto"/>
        <w:ind w:left="-284" w:right="-330" w:firstLine="568"/>
        <w:jc w:val="both"/>
        <w:rPr>
          <w:rFonts w:ascii="Times New Roman" w:hAnsi="Times New Roman" w:cs="Times New Roman"/>
          <w:i/>
          <w:lang w:val="en-GB"/>
        </w:rPr>
      </w:pPr>
      <w:r w:rsidRPr="00A13FD0">
        <w:rPr>
          <w:rFonts w:ascii="Times New Roman" w:hAnsi="Times New Roman" w:cs="Times New Roman"/>
          <w:i/>
          <w:lang w:val="en-GB"/>
        </w:rPr>
        <w:t xml:space="preserve">2.4.1. </w:t>
      </w:r>
      <w:r w:rsidR="00C2726C">
        <w:rPr>
          <w:rFonts w:ascii="Times New Roman" w:hAnsi="Times New Roman" w:cs="Times New Roman"/>
          <w:i/>
          <w:lang w:val="en-GB"/>
        </w:rPr>
        <w:t xml:space="preserve">MRI </w:t>
      </w:r>
      <w:proofErr w:type="spellStart"/>
      <w:r w:rsidR="00C2726C">
        <w:rPr>
          <w:rFonts w:ascii="Times New Roman" w:hAnsi="Times New Roman" w:cs="Times New Roman"/>
          <w:i/>
          <w:lang w:val="en-GB"/>
        </w:rPr>
        <w:t>Preprocessing</w:t>
      </w:r>
      <w:proofErr w:type="spellEnd"/>
      <w:r w:rsidR="00C2726C">
        <w:rPr>
          <w:rFonts w:ascii="Times New Roman" w:hAnsi="Times New Roman" w:cs="Times New Roman"/>
          <w:i/>
          <w:lang w:val="en-GB"/>
        </w:rPr>
        <w:t xml:space="preserve"> &amp; </w:t>
      </w:r>
      <w:r w:rsidR="00C2726C" w:rsidRPr="00A13FD0">
        <w:rPr>
          <w:rFonts w:ascii="Times New Roman" w:hAnsi="Times New Roman" w:cs="Times New Roman"/>
          <w:i/>
          <w:lang w:val="en-GB"/>
        </w:rPr>
        <w:t>ROI</w:t>
      </w:r>
    </w:p>
    <w:p w14:paraId="7C2CB567" w14:textId="7AD474B3" w:rsidR="00BD315D" w:rsidRDefault="00BD315D" w:rsidP="00A904B4">
      <w:pPr>
        <w:pBdr>
          <w:top w:val="nil"/>
          <w:left w:val="nil"/>
          <w:bottom w:val="nil"/>
          <w:right w:val="nil"/>
          <w:between w:val="nil"/>
        </w:pBdr>
        <w:spacing w:line="360" w:lineRule="auto"/>
        <w:ind w:left="-284" w:right="-330" w:firstLine="568"/>
        <w:jc w:val="both"/>
        <w:rPr>
          <w:rFonts w:ascii="Times New Roman" w:hAnsi="Times New Roman" w:cs="Times New Roman"/>
          <w:iCs/>
          <w:lang w:val="en-US"/>
        </w:rPr>
      </w:pPr>
      <w:r>
        <w:rPr>
          <w:rFonts w:ascii="Times New Roman" w:hAnsi="Times New Roman" w:cs="Times New Roman"/>
          <w:iCs/>
          <w:lang w:val="en-US"/>
        </w:rPr>
        <w:t>The ROI marking</w:t>
      </w:r>
      <w:r w:rsidR="003F4F29">
        <w:rPr>
          <w:rFonts w:ascii="Times New Roman" w:hAnsi="Times New Roman" w:cs="Times New Roman"/>
          <w:iCs/>
          <w:lang w:val="en-US"/>
        </w:rPr>
        <w:t xml:space="preserve"> in the native space</w:t>
      </w:r>
      <w:r>
        <w:rPr>
          <w:rFonts w:ascii="Times New Roman" w:hAnsi="Times New Roman" w:cs="Times New Roman"/>
          <w:iCs/>
          <w:lang w:val="en-US"/>
        </w:rPr>
        <w:t xml:space="preserve"> was done with SPM (</w:t>
      </w:r>
      <w:proofErr w:type="spellStart"/>
      <w:r>
        <w:rPr>
          <w:rFonts w:ascii="Times New Roman" w:hAnsi="Times New Roman" w:cs="Times New Roman"/>
          <w:iCs/>
          <w:lang w:val="en-US"/>
        </w:rPr>
        <w:t>Matlab</w:t>
      </w:r>
      <w:proofErr w:type="spellEnd"/>
      <w:r>
        <w:rPr>
          <w:rFonts w:ascii="Times New Roman" w:hAnsi="Times New Roman" w:cs="Times New Roman"/>
          <w:iCs/>
          <w:lang w:val="en-US"/>
        </w:rPr>
        <w:t xml:space="preserve">). Each T1 scan was resliced and normalized. </w:t>
      </w:r>
      <w:r w:rsidR="003F4F29">
        <w:rPr>
          <w:rFonts w:ascii="Times New Roman" w:hAnsi="Times New Roman" w:cs="Times New Roman"/>
          <w:iCs/>
          <w:lang w:val="en-US"/>
        </w:rPr>
        <w:t xml:space="preserve">Left </w:t>
      </w:r>
      <w:proofErr w:type="spellStart"/>
      <w:r w:rsidR="003F4F29">
        <w:rPr>
          <w:rFonts w:ascii="Times New Roman" w:hAnsi="Times New Roman" w:cs="Times New Roman"/>
          <w:iCs/>
          <w:lang w:val="en-US"/>
        </w:rPr>
        <w:t>dlPFC</w:t>
      </w:r>
      <w:proofErr w:type="spellEnd"/>
      <w:r>
        <w:rPr>
          <w:rFonts w:ascii="Times New Roman" w:hAnsi="Times New Roman" w:cs="Times New Roman"/>
          <w:iCs/>
          <w:lang w:val="en-US"/>
        </w:rPr>
        <w:t xml:space="preserve"> was marked onto a normalized (MNI152) version of the scan. The corresponding VOI was the</w:t>
      </w:r>
      <w:r w:rsidR="003F4F29">
        <w:rPr>
          <w:rFonts w:ascii="Times New Roman" w:hAnsi="Times New Roman" w:cs="Times New Roman"/>
          <w:iCs/>
          <w:lang w:val="en-US"/>
        </w:rPr>
        <w:t>n</w:t>
      </w:r>
      <w:r>
        <w:rPr>
          <w:rFonts w:ascii="Times New Roman" w:hAnsi="Times New Roman" w:cs="Times New Roman"/>
          <w:iCs/>
          <w:lang w:val="en-US"/>
        </w:rPr>
        <w:t xml:space="preserve"> de-normalized and co-registered with the resliced T1 scan. </w:t>
      </w:r>
      <w:r w:rsidR="003F4F29">
        <w:rPr>
          <w:rFonts w:ascii="Times New Roman" w:hAnsi="Times New Roman" w:cs="Times New Roman"/>
          <w:iCs/>
          <w:lang w:val="en-US"/>
        </w:rPr>
        <w:t>We used the following MNI coordinates to define the ROI</w:t>
      </w:r>
      <w:r w:rsidR="003F4F29" w:rsidRPr="00A13FD0">
        <w:rPr>
          <w:rFonts w:ascii="Times New Roman" w:hAnsi="Times New Roman" w:cs="Times New Roman"/>
          <w:iCs/>
          <w:lang w:val="en-GB"/>
        </w:rPr>
        <w:t>: x = -37, y = 41, z = 22</w:t>
      </w:r>
      <w:r w:rsidR="003F4F29">
        <w:rPr>
          <w:rFonts w:ascii="Times New Roman" w:hAnsi="Times New Roman" w:cs="Times New Roman"/>
          <w:iCs/>
          <w:lang w:val="en-GB"/>
        </w:rPr>
        <w:t xml:space="preserve"> </w:t>
      </w:r>
      <w:r w:rsidR="003F4F29" w:rsidRPr="00A13FD0">
        <w:rPr>
          <w:rFonts w:ascii="Times New Roman" w:hAnsi="Times New Roman" w:cs="Times New Roman"/>
          <w:iCs/>
          <w:lang w:val="en-GB"/>
        </w:rPr>
        <w:fldChar w:fldCharType="begin" w:fldLock="1"/>
      </w:r>
      <w:r w:rsidR="003F4F29" w:rsidRPr="00A13FD0">
        <w:rPr>
          <w:rFonts w:ascii="Times New Roman" w:hAnsi="Times New Roman" w:cs="Times New Roman"/>
          <w:iCs/>
          <w:lang w:val="en-GB"/>
        </w:rPr>
        <w:instrText>ADDIN paperpile_citation &lt;clusterId&gt;T692G952W342A963&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003F4F29" w:rsidRPr="00A13FD0">
        <w:rPr>
          <w:rFonts w:ascii="Times New Roman" w:hAnsi="Times New Roman" w:cs="Times New Roman"/>
          <w:iCs/>
          <w:lang w:val="en-GB"/>
        </w:rPr>
        <w:fldChar w:fldCharType="separate"/>
      </w:r>
      <w:r w:rsidR="003F4F29">
        <w:rPr>
          <w:rFonts w:ascii="Times New Roman" w:hAnsi="Times New Roman" w:cs="Times New Roman"/>
          <w:iCs/>
          <w:noProof/>
          <w:lang w:val="en-GB"/>
        </w:rPr>
        <w:t>(Groot et al., 2020)</w:t>
      </w:r>
      <w:r w:rsidR="003F4F29" w:rsidRPr="00A13FD0">
        <w:rPr>
          <w:rFonts w:ascii="Times New Roman" w:hAnsi="Times New Roman" w:cs="Times New Roman"/>
          <w:iCs/>
          <w:lang w:val="en-GB"/>
        </w:rPr>
        <w:fldChar w:fldCharType="end"/>
      </w:r>
      <w:r w:rsidR="003F4F29" w:rsidRPr="00A13FD0">
        <w:rPr>
          <w:rFonts w:ascii="Times New Roman" w:hAnsi="Times New Roman" w:cs="Times New Roman"/>
          <w:iCs/>
          <w:lang w:val="en-GB"/>
        </w:rPr>
        <w:t>.</w:t>
      </w:r>
    </w:p>
    <w:p w14:paraId="7D2948C9" w14:textId="590AEF20" w:rsidR="00A904B4" w:rsidRPr="001B6A56" w:rsidRDefault="00A904B4" w:rsidP="00A904B4">
      <w:pPr>
        <w:pBdr>
          <w:top w:val="nil"/>
          <w:left w:val="nil"/>
          <w:bottom w:val="nil"/>
          <w:right w:val="nil"/>
          <w:between w:val="nil"/>
        </w:pBdr>
        <w:spacing w:line="360" w:lineRule="auto"/>
        <w:ind w:left="-284" w:right="-330" w:firstLine="568"/>
        <w:jc w:val="both"/>
        <w:rPr>
          <w:rFonts w:ascii="Times New Roman" w:hAnsi="Times New Roman" w:cs="Times New Roman"/>
          <w:iCs/>
          <w:lang w:val="en-US"/>
        </w:rPr>
      </w:pPr>
      <w:r>
        <w:rPr>
          <w:rFonts w:ascii="Times New Roman" w:hAnsi="Times New Roman" w:cs="Times New Roman"/>
          <w:iCs/>
          <w:lang w:val="en-US"/>
        </w:rPr>
        <w:t xml:space="preserve">We used </w:t>
      </w:r>
      <w:r w:rsidRPr="00A13FD0">
        <w:rPr>
          <w:rFonts w:ascii="Times New Roman" w:hAnsi="Times New Roman" w:cs="Times New Roman"/>
          <w:iCs/>
          <w:lang w:val="en-US"/>
        </w:rPr>
        <w:t>a frameless stereotactic system (</w:t>
      </w:r>
      <w:proofErr w:type="spellStart"/>
      <w:r w:rsidRPr="00A13FD0">
        <w:rPr>
          <w:rFonts w:ascii="Times New Roman" w:hAnsi="Times New Roman" w:cs="Times New Roman"/>
          <w:i/>
          <w:lang w:val="en-US"/>
        </w:rPr>
        <w:t>Brainsight</w:t>
      </w:r>
      <w:proofErr w:type="spellEnd"/>
      <w:r w:rsidRPr="00A13FD0">
        <w:rPr>
          <w:rFonts w:ascii="Times New Roman" w:hAnsi="Times New Roman" w:cs="Times New Roman"/>
          <w:i/>
          <w:lang w:val="en-US"/>
        </w:rPr>
        <w:t xml:space="preserve"> TMS Navigation</w:t>
      </w:r>
      <w:r w:rsidRPr="00A13FD0">
        <w:rPr>
          <w:rFonts w:ascii="Times New Roman" w:hAnsi="Times New Roman" w:cs="Times New Roman"/>
          <w:iCs/>
          <w:lang w:val="en-US"/>
        </w:rPr>
        <w:t>)</w:t>
      </w:r>
      <w:r>
        <w:rPr>
          <w:rFonts w:ascii="Times New Roman" w:hAnsi="Times New Roman" w:cs="Times New Roman"/>
          <w:iCs/>
          <w:lang w:val="en-US"/>
        </w:rPr>
        <w:t xml:space="preserve"> </w:t>
      </w:r>
      <w:r w:rsidRPr="00A13FD0">
        <w:rPr>
          <w:rFonts w:ascii="Times New Roman" w:hAnsi="Times New Roman" w:cs="Times New Roman"/>
          <w:iCs/>
          <w:lang w:val="en-US"/>
        </w:rPr>
        <w:t>to minimize any deviations of the coil from the targeted site.</w:t>
      </w:r>
      <w:r>
        <w:rPr>
          <w:rFonts w:ascii="Times New Roman" w:hAnsi="Times New Roman" w:cs="Times New Roman"/>
          <w:iCs/>
          <w:lang w:val="en-US"/>
        </w:rPr>
        <w:t xml:space="preserve"> The ROI was marked with SPM (</w:t>
      </w:r>
      <w:proofErr w:type="spellStart"/>
      <w:r>
        <w:rPr>
          <w:rFonts w:ascii="Times New Roman" w:hAnsi="Times New Roman" w:cs="Times New Roman"/>
          <w:iCs/>
          <w:lang w:val="en-US"/>
        </w:rPr>
        <w:t>Matlab</w:t>
      </w:r>
      <w:proofErr w:type="spellEnd"/>
      <w:r>
        <w:rPr>
          <w:rFonts w:ascii="Times New Roman" w:hAnsi="Times New Roman" w:cs="Times New Roman"/>
          <w:iCs/>
          <w:lang w:val="en-US"/>
        </w:rPr>
        <w:t xml:space="preserve">) on the subject’s T1 scan in the native space based on the MNI coordinates derived by </w:t>
      </w:r>
      <w:r w:rsidRPr="00A13FD0">
        <w:rPr>
          <w:rFonts w:ascii="Times New Roman" w:hAnsi="Times New Roman" w:cs="Times New Roman"/>
          <w:iCs/>
          <w:lang w:val="en-GB"/>
        </w:rPr>
        <w:fldChar w:fldCharType="begin" w:fldLock="1"/>
      </w:r>
      <w:r w:rsidR="008D66AD">
        <w:rPr>
          <w:rFonts w:ascii="Times New Roman" w:hAnsi="Times New Roman" w:cs="Times New Roman"/>
          <w:iCs/>
          <w:lang w:val="en-GB"/>
        </w:rPr>
        <w:instrText>ADDIN paperpile_citation &lt;clusterId&gt;Y789M167I427F241&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Pr="00A13FD0">
        <w:rPr>
          <w:rFonts w:ascii="Times New Roman" w:hAnsi="Times New Roman" w:cs="Times New Roman"/>
          <w:iCs/>
          <w:lang w:val="en-GB"/>
        </w:rPr>
        <w:fldChar w:fldCharType="separate"/>
      </w:r>
      <w:r>
        <w:rPr>
          <w:rFonts w:ascii="Times New Roman" w:hAnsi="Times New Roman" w:cs="Times New Roman"/>
          <w:iCs/>
          <w:noProof/>
          <w:lang w:val="en-GB"/>
        </w:rPr>
        <w:t>(Groot et al., 2020)</w:t>
      </w:r>
      <w:r w:rsidRPr="00A13FD0">
        <w:rPr>
          <w:rFonts w:ascii="Times New Roman" w:hAnsi="Times New Roman" w:cs="Times New Roman"/>
          <w:iCs/>
          <w:lang w:val="en-GB"/>
        </w:rPr>
        <w:fldChar w:fldCharType="end"/>
      </w:r>
      <w:r w:rsidRPr="00A13FD0">
        <w:rPr>
          <w:rFonts w:ascii="Times New Roman" w:hAnsi="Times New Roman" w:cs="Times New Roman"/>
          <w:iCs/>
          <w:lang w:val="en-GB"/>
        </w:rPr>
        <w:t>: x = -37, y = 41, z = 22.</w:t>
      </w:r>
      <w:r w:rsidRPr="00A13FD0">
        <w:rPr>
          <w:rFonts w:ascii="Times New Roman" w:hAnsi="Times New Roman" w:cs="Times New Roman"/>
          <w:iCs/>
          <w:lang w:val="en-US"/>
        </w:rPr>
        <w:t xml:space="preserve"> </w:t>
      </w:r>
    </w:p>
    <w:p w14:paraId="33DA46EC" w14:textId="438E0371" w:rsidR="00A904B4" w:rsidRPr="00A13FD0" w:rsidRDefault="00A904B4" w:rsidP="00A904B4">
      <w:pPr>
        <w:pBdr>
          <w:top w:val="nil"/>
          <w:left w:val="nil"/>
          <w:bottom w:val="nil"/>
          <w:right w:val="nil"/>
          <w:between w:val="nil"/>
        </w:pBdr>
        <w:spacing w:before="200" w:after="200" w:line="360" w:lineRule="auto"/>
        <w:ind w:left="-284" w:right="-330" w:firstLine="568"/>
        <w:jc w:val="both"/>
        <w:rPr>
          <w:rFonts w:ascii="Times New Roman" w:hAnsi="Times New Roman" w:cs="Times New Roman"/>
          <w:i/>
          <w:lang w:val="en-GB"/>
        </w:rPr>
      </w:pPr>
      <w:r w:rsidRPr="00A13FD0">
        <w:rPr>
          <w:rFonts w:ascii="Times New Roman" w:hAnsi="Times New Roman" w:cs="Times New Roman"/>
          <w:i/>
          <w:lang w:val="en-GB"/>
        </w:rPr>
        <w:t>2.4.2.</w:t>
      </w:r>
      <w:r w:rsidR="003F4F29">
        <w:rPr>
          <w:rFonts w:ascii="Times New Roman" w:hAnsi="Times New Roman" w:cs="Times New Roman"/>
          <w:i/>
          <w:lang w:val="en-GB"/>
        </w:rPr>
        <w:t xml:space="preserve"> </w:t>
      </w:r>
      <w:r>
        <w:rPr>
          <w:rFonts w:ascii="Times New Roman" w:hAnsi="Times New Roman" w:cs="Times New Roman"/>
          <w:i/>
          <w:lang w:val="en-GB"/>
        </w:rPr>
        <w:t>TMS</w:t>
      </w:r>
      <w:r w:rsidRPr="00A13FD0">
        <w:rPr>
          <w:rFonts w:ascii="Times New Roman" w:hAnsi="Times New Roman" w:cs="Times New Roman"/>
          <w:i/>
          <w:lang w:val="en-GB"/>
        </w:rPr>
        <w:t xml:space="preserve"> Parameters</w:t>
      </w:r>
    </w:p>
    <w:p w14:paraId="57DFA7F8" w14:textId="3466B11E" w:rsidR="00A904B4" w:rsidRDefault="00A904B4" w:rsidP="00A904B4">
      <w:pPr>
        <w:pBdr>
          <w:top w:val="nil"/>
          <w:left w:val="nil"/>
          <w:bottom w:val="nil"/>
          <w:right w:val="nil"/>
          <w:between w:val="nil"/>
        </w:pBdr>
        <w:spacing w:line="360" w:lineRule="auto"/>
        <w:ind w:left="-284" w:right="-330" w:firstLine="568"/>
        <w:jc w:val="both"/>
        <w:rPr>
          <w:rFonts w:ascii="Times New Roman" w:hAnsi="Times New Roman" w:cs="Times New Roman"/>
          <w:iCs/>
          <w:lang w:val="en-US"/>
        </w:rPr>
      </w:pPr>
      <w:r>
        <w:rPr>
          <w:rFonts w:ascii="Times New Roman" w:hAnsi="Times New Roman" w:cs="Times New Roman"/>
          <w:iCs/>
          <w:lang w:val="en-US"/>
        </w:rPr>
        <w:t>A</w:t>
      </w:r>
      <w:r w:rsidRPr="005E2E68">
        <w:rPr>
          <w:rFonts w:ascii="Times New Roman" w:hAnsi="Times New Roman" w:cs="Times New Roman"/>
          <w:iCs/>
          <w:lang w:val="en-US"/>
        </w:rPr>
        <w:t xml:space="preserve"> fixed intensity of 55% of the machine stimulator output (MSO</w:t>
      </w:r>
      <w:r>
        <w:rPr>
          <w:rFonts w:ascii="Times New Roman" w:hAnsi="Times New Roman" w:cs="Times New Roman"/>
          <w:iCs/>
          <w:lang w:val="en-US"/>
        </w:rPr>
        <w:t xml:space="preserve">) was set for all subjects. Stimulation was delivered in bursts of four pulses. For </w:t>
      </w:r>
      <w:proofErr w:type="spellStart"/>
      <w:r>
        <w:rPr>
          <w:rFonts w:ascii="Times New Roman" w:hAnsi="Times New Roman" w:cs="Times New Roman"/>
          <w:iCs/>
          <w:lang w:val="en-US"/>
        </w:rPr>
        <w:t>rhTMS</w:t>
      </w:r>
      <w:proofErr w:type="spellEnd"/>
      <w:r>
        <w:rPr>
          <w:rFonts w:ascii="Times New Roman" w:hAnsi="Times New Roman" w:cs="Times New Roman"/>
          <w:iCs/>
          <w:lang w:val="en-US"/>
        </w:rPr>
        <w:t xml:space="preserve">, the pulse frequency corresponded to the </w:t>
      </w:r>
      <w:r w:rsidR="00EA2731">
        <w:rPr>
          <w:rFonts w:ascii="Times New Roman" w:hAnsi="Times New Roman" w:cs="Times New Roman"/>
          <w:iCs/>
          <w:lang w:val="en-US"/>
        </w:rPr>
        <w:t>individual</w:t>
      </w:r>
      <w:r>
        <w:rPr>
          <w:rFonts w:ascii="Times New Roman" w:hAnsi="Times New Roman" w:cs="Times New Roman"/>
          <w:iCs/>
          <w:lang w:val="en-US"/>
        </w:rPr>
        <w:t xml:space="preserve"> theta (4</w:t>
      </w:r>
      <w:r w:rsidRPr="00A13FD0">
        <w:rPr>
          <w:rFonts w:ascii="Times New Roman" w:hAnsi="Times New Roman" w:cs="Times New Roman"/>
          <w:iCs/>
          <w:lang w:val="en-US"/>
        </w:rPr>
        <w:t>-8 Hz</w:t>
      </w:r>
      <w:r>
        <w:rPr>
          <w:rFonts w:ascii="Times New Roman" w:hAnsi="Times New Roman" w:cs="Times New Roman"/>
          <w:iCs/>
          <w:lang w:val="en-US"/>
        </w:rPr>
        <w:t xml:space="preserve">; inter-pulse interval (IPI) = 125-250 </w:t>
      </w:r>
      <w:proofErr w:type="spellStart"/>
      <w:r>
        <w:rPr>
          <w:rFonts w:ascii="Times New Roman" w:hAnsi="Times New Roman" w:cs="Times New Roman"/>
          <w:iCs/>
          <w:lang w:val="en-US"/>
        </w:rPr>
        <w:t>ms</w:t>
      </w:r>
      <w:proofErr w:type="spellEnd"/>
      <w:r>
        <w:rPr>
          <w:rFonts w:ascii="Times New Roman" w:hAnsi="Times New Roman" w:cs="Times New Roman"/>
          <w:iCs/>
          <w:lang w:val="en-US"/>
        </w:rPr>
        <w:t xml:space="preserve">) frequency extracted from the </w:t>
      </w:r>
      <w:r w:rsidR="00EA2731">
        <w:rPr>
          <w:rFonts w:ascii="Times New Roman" w:hAnsi="Times New Roman" w:cs="Times New Roman"/>
          <w:iCs/>
          <w:lang w:val="en-US"/>
        </w:rPr>
        <w:lastRenderedPageBreak/>
        <w:t xml:space="preserve">resting state </w:t>
      </w:r>
      <w:r>
        <w:rPr>
          <w:rFonts w:ascii="Times New Roman" w:hAnsi="Times New Roman" w:cs="Times New Roman"/>
          <w:iCs/>
          <w:lang w:val="en-US"/>
        </w:rPr>
        <w:t>EEG recording</w:t>
      </w:r>
      <w:r w:rsidR="00EA2731">
        <w:rPr>
          <w:rFonts w:ascii="Times New Roman" w:hAnsi="Times New Roman" w:cs="Times New Roman"/>
          <w:iCs/>
          <w:lang w:val="en-US"/>
        </w:rPr>
        <w:t xml:space="preserve"> </w:t>
      </w:r>
      <w:r>
        <w:rPr>
          <w:rFonts w:ascii="Times New Roman" w:hAnsi="Times New Roman" w:cs="Times New Roman"/>
          <w:iCs/>
          <w:lang w:val="en-US"/>
        </w:rPr>
        <w:t>(figure 1B, top).</w:t>
      </w:r>
      <w:r w:rsidRPr="00A13FD0">
        <w:rPr>
          <w:rFonts w:ascii="Times New Roman" w:hAnsi="Times New Roman" w:cs="Times New Roman"/>
          <w:iCs/>
          <w:lang w:val="en-US"/>
        </w:rPr>
        <w:t xml:space="preserve"> </w:t>
      </w:r>
      <w:r>
        <w:rPr>
          <w:rFonts w:ascii="Times New Roman" w:hAnsi="Times New Roman" w:cs="Times New Roman"/>
          <w:iCs/>
          <w:lang w:val="en-US"/>
        </w:rPr>
        <w:t xml:space="preserve">Thus, TMS was individualized in terms of each subject’s peak theta frequency. </w:t>
      </w:r>
    </w:p>
    <w:p w14:paraId="618507B2" w14:textId="0EC69A72" w:rsidR="00EA2731" w:rsidRDefault="00A904B4" w:rsidP="008654EB">
      <w:pPr>
        <w:pBdr>
          <w:top w:val="nil"/>
          <w:left w:val="nil"/>
          <w:bottom w:val="nil"/>
          <w:right w:val="nil"/>
          <w:between w:val="nil"/>
        </w:pBdr>
        <w:spacing w:line="360" w:lineRule="auto"/>
        <w:ind w:left="-284" w:right="-330" w:firstLine="568"/>
        <w:jc w:val="both"/>
        <w:rPr>
          <w:rFonts w:ascii="Times New Roman" w:hAnsi="Times New Roman" w:cs="Times New Roman"/>
          <w:iCs/>
          <w:lang w:val="en-US"/>
        </w:rPr>
      </w:pPr>
      <w:r>
        <w:rPr>
          <w:rFonts w:ascii="Times New Roman" w:hAnsi="Times New Roman" w:cs="Times New Roman"/>
          <w:iCs/>
          <w:lang w:val="en-US"/>
        </w:rPr>
        <w:t xml:space="preserve">In the case of </w:t>
      </w:r>
      <w:proofErr w:type="spellStart"/>
      <w:r>
        <w:rPr>
          <w:rFonts w:ascii="Times New Roman" w:hAnsi="Times New Roman" w:cs="Times New Roman"/>
          <w:iCs/>
          <w:lang w:val="en-US"/>
        </w:rPr>
        <w:t>arrhTMS</w:t>
      </w:r>
      <w:proofErr w:type="spellEnd"/>
      <w:r>
        <w:rPr>
          <w:rFonts w:ascii="Times New Roman" w:hAnsi="Times New Roman" w:cs="Times New Roman"/>
          <w:iCs/>
          <w:lang w:val="en-US"/>
        </w:rPr>
        <w:t xml:space="preserve">, the total duration of the burst was the same as for </w:t>
      </w:r>
      <w:proofErr w:type="spellStart"/>
      <w:r>
        <w:rPr>
          <w:rFonts w:ascii="Times New Roman" w:hAnsi="Times New Roman" w:cs="Times New Roman"/>
          <w:iCs/>
          <w:lang w:val="en-US"/>
        </w:rPr>
        <w:t>rhTMS</w:t>
      </w:r>
      <w:proofErr w:type="spellEnd"/>
      <w:r>
        <w:rPr>
          <w:rFonts w:ascii="Times New Roman" w:hAnsi="Times New Roman" w:cs="Times New Roman"/>
          <w:iCs/>
          <w:lang w:val="en-US"/>
        </w:rPr>
        <w:t xml:space="preserve">, however the IPI was jittered so as to prevent the burst from having any particular frequency (figure 1B, bottom). </w:t>
      </w:r>
      <w:r w:rsidRPr="00A13FD0">
        <w:rPr>
          <w:rFonts w:ascii="Times New Roman" w:hAnsi="Times New Roman" w:cs="Times New Roman"/>
          <w:iCs/>
          <w:lang w:val="en-US"/>
        </w:rPr>
        <w:t>The inter-</w:t>
      </w:r>
      <w:r w:rsidR="00EA2731">
        <w:rPr>
          <w:rFonts w:ascii="Times New Roman" w:hAnsi="Times New Roman" w:cs="Times New Roman"/>
          <w:iCs/>
          <w:lang w:val="en-US"/>
        </w:rPr>
        <w:t>burst</w:t>
      </w:r>
      <w:r w:rsidRPr="00A13FD0">
        <w:rPr>
          <w:rFonts w:ascii="Times New Roman" w:hAnsi="Times New Roman" w:cs="Times New Roman"/>
          <w:iCs/>
          <w:lang w:val="en-US"/>
        </w:rPr>
        <w:t xml:space="preserve"> delay </w:t>
      </w:r>
      <w:r>
        <w:rPr>
          <w:rFonts w:ascii="Times New Roman" w:hAnsi="Times New Roman" w:cs="Times New Roman"/>
          <w:iCs/>
          <w:lang w:val="en-US"/>
        </w:rPr>
        <w:t>varied</w:t>
      </w:r>
      <w:r w:rsidRPr="00A13FD0">
        <w:rPr>
          <w:rFonts w:ascii="Times New Roman" w:hAnsi="Times New Roman" w:cs="Times New Roman"/>
          <w:iCs/>
          <w:lang w:val="en-US"/>
        </w:rPr>
        <w:t xml:space="preserve"> from 3 to 5 seconds throughout the experiment</w:t>
      </w:r>
      <w:r w:rsidR="00EA2731">
        <w:rPr>
          <w:rFonts w:ascii="Times New Roman" w:hAnsi="Times New Roman" w:cs="Times New Roman"/>
          <w:iCs/>
          <w:lang w:val="en-US"/>
        </w:rPr>
        <w:t xml:space="preserve"> so as</w:t>
      </w:r>
      <w:r w:rsidRPr="00A13FD0">
        <w:rPr>
          <w:rFonts w:ascii="Times New Roman" w:hAnsi="Times New Roman" w:cs="Times New Roman"/>
          <w:iCs/>
          <w:lang w:val="en-US"/>
        </w:rPr>
        <w:t xml:space="preserve"> to avoid carry-over effects.</w:t>
      </w:r>
    </w:p>
    <w:p w14:paraId="231C2CE0" w14:textId="446E1F28" w:rsidR="00A904B4" w:rsidRDefault="00A904B4" w:rsidP="00A904B4">
      <w:pPr>
        <w:pBdr>
          <w:top w:val="nil"/>
          <w:left w:val="nil"/>
          <w:bottom w:val="nil"/>
          <w:right w:val="nil"/>
          <w:between w:val="nil"/>
        </w:pBdr>
        <w:spacing w:before="200" w:after="200" w:line="360" w:lineRule="auto"/>
        <w:ind w:left="-284" w:right="-330" w:firstLine="568"/>
        <w:jc w:val="both"/>
        <w:rPr>
          <w:rFonts w:ascii="Times New Roman" w:hAnsi="Times New Roman" w:cs="Times New Roman"/>
          <w:b/>
          <w:i/>
        </w:rPr>
      </w:pPr>
      <w:r w:rsidRPr="0029075D">
        <w:rPr>
          <w:rFonts w:ascii="Times New Roman" w:hAnsi="Times New Roman" w:cs="Times New Roman"/>
          <w:b/>
          <w:i/>
        </w:rPr>
        <w:t>2.7. Data Analysis</w:t>
      </w:r>
    </w:p>
    <w:p w14:paraId="36C5364A" w14:textId="47EC08CE" w:rsidR="00CE0A75" w:rsidRPr="00CE0A75" w:rsidRDefault="00CE0A75" w:rsidP="00CE0A75">
      <w:pPr>
        <w:pBdr>
          <w:top w:val="nil"/>
          <w:left w:val="nil"/>
          <w:bottom w:val="nil"/>
          <w:right w:val="nil"/>
          <w:between w:val="nil"/>
        </w:pBdr>
        <w:spacing w:line="360" w:lineRule="auto"/>
        <w:ind w:left="-284" w:right="-330" w:firstLine="568"/>
        <w:jc w:val="both"/>
        <w:rPr>
          <w:rFonts w:ascii="Times New Roman" w:hAnsi="Times New Roman" w:cs="Times New Roman"/>
          <w:bCs/>
          <w:iCs/>
          <w:lang w:val="en-US"/>
        </w:rPr>
      </w:pPr>
      <w:r>
        <w:rPr>
          <w:rFonts w:ascii="Times New Roman" w:hAnsi="Times New Roman" w:cs="Times New Roman"/>
          <w:bCs/>
          <w:iCs/>
          <w:lang w:val="en-US"/>
        </w:rPr>
        <w:t xml:space="preserve">In spite of apparent usefulness of </w:t>
      </w:r>
      <w:r>
        <w:rPr>
          <w:rFonts w:ascii="Times New Roman" w:hAnsi="Times New Roman" w:cs="Times New Roman"/>
          <w:bCs/>
          <w:iCs/>
          <w:lang w:val="en-US"/>
        </w:rPr>
        <w:t>Bayesian</w:t>
      </w:r>
      <w:r>
        <w:rPr>
          <w:rFonts w:ascii="Times New Roman" w:hAnsi="Times New Roman" w:cs="Times New Roman"/>
          <w:bCs/>
          <w:iCs/>
          <w:lang w:val="en-US"/>
        </w:rPr>
        <w:t xml:space="preserve"> methods, a question naturally arises: why use Bayesian statistics instead of frequentist null-hypothesis significance testing (NHST) given that the latter is still the go-to approach? In fact, Bayesian framework permits to address the very question to which every researcher seeks an answer: “what is the probability of the particular event given the data?”. Alas, NHST only permits for inverse probability which can only answer the question “what is the probability of obtaining the observed data given that the null hypothesis is true?”. The answers to the first and second questions are not equivalent </w:t>
      </w:r>
      <w:r>
        <w:rPr>
          <w:rFonts w:ascii="Times New Roman" w:hAnsi="Times New Roman" w:cs="Times New Roman"/>
          <w:bCs/>
          <w:iCs/>
          <w:lang w:val="en-US"/>
        </w:rPr>
        <w:fldChar w:fldCharType="begin" w:fldLock="1"/>
      </w:r>
      <w:r>
        <w:rPr>
          <w:rFonts w:ascii="Times New Roman" w:hAnsi="Times New Roman" w:cs="Times New Roman"/>
          <w:bCs/>
          <w:iCs/>
          <w:lang w:val="en-US"/>
        </w:rPr>
        <w:instrText>ADDIN paperpile_citation &lt;clusterId&gt;J884X242T632R326&lt;/clusterId&gt;&lt;metadata&gt;&lt;citation&gt;&lt;id&gt;6a7a0615-9bb5-4f8b-be59-daba6a958447&lt;/id&gt;&lt;/citation&gt;&lt;/metadata&gt;&lt;data&gt;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&lt;/data&gt; \* MERGEFORMAT</w:instrText>
      </w:r>
      <w:r>
        <w:rPr>
          <w:rFonts w:ascii="Times New Roman" w:hAnsi="Times New Roman" w:cs="Times New Roman"/>
          <w:bCs/>
          <w:iCs/>
          <w:lang w:val="en-US"/>
        </w:rPr>
        <w:fldChar w:fldCharType="separate"/>
      </w:r>
      <w:r>
        <w:rPr>
          <w:rFonts w:ascii="Times New Roman" w:hAnsi="Times New Roman" w:cs="Times New Roman"/>
          <w:bCs/>
          <w:iCs/>
          <w:noProof/>
          <w:lang w:val="en-US"/>
        </w:rPr>
        <w:t>(Lambert, 2018)</w:t>
      </w:r>
      <w:r>
        <w:rPr>
          <w:rFonts w:ascii="Times New Roman" w:hAnsi="Times New Roman" w:cs="Times New Roman"/>
          <w:bCs/>
          <w:iCs/>
          <w:lang w:val="en-US"/>
        </w:rPr>
        <w:fldChar w:fldCharType="end"/>
      </w:r>
      <w:r>
        <w:rPr>
          <w:rFonts w:ascii="Times New Roman" w:hAnsi="Times New Roman" w:cs="Times New Roman"/>
          <w:bCs/>
          <w:iCs/>
          <w:lang w:val="en-US"/>
        </w:rPr>
        <w:t>. Nevertheless, NHST has been implicitly used by the scientific community to indirectly address the first question. Bayesian inference allows to invert the probability yielded by NHST, the result being the probability of the event of interest given the observed, fixed data.</w:t>
      </w:r>
      <w:r>
        <w:rPr>
          <w:rFonts w:ascii="Times New Roman" w:hAnsi="Times New Roman" w:cs="Times New Roman"/>
          <w:bCs/>
          <w:iCs/>
          <w:lang w:val="en-US"/>
        </w:rPr>
        <w:t xml:space="preserve"> Hence, we chose Bayesian hierarchical modelling as the core analysis method for this project.</w:t>
      </w:r>
    </w:p>
    <w:p w14:paraId="46B03651" w14:textId="77777777" w:rsidR="00866046" w:rsidRDefault="00CE0A75" w:rsidP="007B2B6B">
      <w:pPr>
        <w:pBdr>
          <w:top w:val="nil"/>
          <w:left w:val="nil"/>
          <w:bottom w:val="nil"/>
          <w:right w:val="nil"/>
          <w:between w:val="nil"/>
        </w:pBdr>
        <w:spacing w:line="360" w:lineRule="auto"/>
        <w:ind w:left="-284" w:right="-329" w:firstLine="567"/>
        <w:jc w:val="both"/>
        <w:rPr>
          <w:rFonts w:ascii="Times New Roman" w:hAnsi="Times New Roman" w:cs="Times New Roman"/>
          <w:bCs/>
          <w:iCs/>
          <w:lang w:val="en-US"/>
        </w:rPr>
      </w:pPr>
      <w:r>
        <w:rPr>
          <w:rFonts w:ascii="Times New Roman" w:hAnsi="Times New Roman" w:cs="Times New Roman"/>
          <w:bCs/>
          <w:lang w:val="en-US"/>
        </w:rPr>
        <w:t>This</w:t>
      </w:r>
      <w:r w:rsidR="00541589">
        <w:rPr>
          <w:rFonts w:ascii="Times New Roman" w:hAnsi="Times New Roman" w:cs="Times New Roman"/>
          <w:bCs/>
          <w:lang w:val="en-US"/>
        </w:rPr>
        <w:t xml:space="preserve"> study, akin to a great number of others in psychology, used an ordinal scale to assess the construct of interest, MW. It has been pointed out, however, that the treatment of </w:t>
      </w:r>
      <w:r w:rsidR="00BC7345">
        <w:rPr>
          <w:rFonts w:ascii="Times New Roman" w:hAnsi="Times New Roman" w:cs="Times New Roman"/>
          <w:bCs/>
          <w:lang w:val="en-US"/>
        </w:rPr>
        <w:t>such</w:t>
      </w:r>
      <w:r w:rsidR="00541589">
        <w:rPr>
          <w:rFonts w:ascii="Times New Roman" w:hAnsi="Times New Roman" w:cs="Times New Roman"/>
          <w:bCs/>
          <w:lang w:val="en-US"/>
        </w:rPr>
        <w:t xml:space="preserve"> scales as metric</w:t>
      </w:r>
      <w:r w:rsidR="00BC7345">
        <w:rPr>
          <w:rFonts w:ascii="Times New Roman" w:hAnsi="Times New Roman" w:cs="Times New Roman"/>
          <w:bCs/>
          <w:lang w:val="en-US"/>
        </w:rPr>
        <w:t xml:space="preserve"> </w:t>
      </w:r>
      <w:r w:rsidR="00541589">
        <w:rPr>
          <w:rFonts w:ascii="Times New Roman" w:hAnsi="Times New Roman" w:cs="Times New Roman"/>
          <w:bCs/>
          <w:lang w:val="en-US"/>
        </w:rPr>
        <w:t xml:space="preserve">is still not a rare strategy among academics </w:t>
      </w:r>
      <w:r w:rsidR="00541589">
        <w:rPr>
          <w:rFonts w:ascii="Times New Roman" w:hAnsi="Times New Roman" w:cs="Times New Roman"/>
          <w:bCs/>
          <w:lang w:val="en-US"/>
        </w:rPr>
        <w:fldChar w:fldCharType="begin" w:fldLock="1"/>
      </w:r>
      <w:r w:rsidR="00541589">
        <w:rPr>
          <w:rFonts w:ascii="Times New Roman" w:hAnsi="Times New Roman" w:cs="Times New Roman"/>
          <w:bCs/>
          <w:lang w:val="en-US"/>
        </w:rPr>
        <w:instrText>ADDIN paperpile_citation &lt;clusterId&gt;I184W244S534P245&lt;/clusterId&gt;&lt;metadata&gt;&lt;citation&gt;&lt;id&gt;4075b261-6c50-4348-860e-b16eb35ad8dd&lt;/id&gt;&lt;/citation&gt;&lt;citation&gt;&lt;id&gt;bcbd9a5c-9d20-4d30-bd90-826fdf1d5c60&lt;/id&gt;&lt;/citation&gt;&lt;/metadata&gt;&lt;data&gt;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&lt;/data&gt; \* MERGEFORMAT</w:instrText>
      </w:r>
      <w:r w:rsidR="00541589">
        <w:rPr>
          <w:rFonts w:ascii="Times New Roman" w:hAnsi="Times New Roman" w:cs="Times New Roman"/>
          <w:bCs/>
          <w:lang w:val="en-US"/>
        </w:rPr>
        <w:fldChar w:fldCharType="separate"/>
      </w:r>
      <w:r w:rsidR="00541589">
        <w:rPr>
          <w:rFonts w:ascii="Times New Roman" w:hAnsi="Times New Roman" w:cs="Times New Roman"/>
          <w:bCs/>
          <w:noProof/>
          <w:lang w:val="en-US"/>
        </w:rPr>
        <w:t>(Bürkner &amp; Vuorre, 2019; Liddell &amp; Kruschke, 2018)</w:t>
      </w:r>
      <w:r w:rsidR="00541589">
        <w:rPr>
          <w:rFonts w:ascii="Times New Roman" w:hAnsi="Times New Roman" w:cs="Times New Roman"/>
          <w:bCs/>
          <w:lang w:val="en-US"/>
        </w:rPr>
        <w:fldChar w:fldCharType="end"/>
      </w:r>
      <w:r w:rsidR="00541589">
        <w:rPr>
          <w:rFonts w:ascii="Times New Roman" w:hAnsi="Times New Roman" w:cs="Times New Roman"/>
          <w:bCs/>
          <w:lang w:val="en-US"/>
        </w:rPr>
        <w:t xml:space="preserve">. Applying metric methods to ordinal variables may lead to distorted effect-size estimations, discarding of intra-individual variability and inflated Type I errors, among other issues. Also, the assumptions underlying metric methods are clearly not satisfied by ordinal variables: the scale categories are not equidistant for every subject and the resulting distribution is frequently non-normal due to responders’ unique perception of the distance between categories. Therefore, we favored the hierarchical ordered </w:t>
      </w:r>
      <w:proofErr w:type="spellStart"/>
      <w:r w:rsidR="00541589">
        <w:rPr>
          <w:rFonts w:ascii="Times New Roman" w:hAnsi="Times New Roman" w:cs="Times New Roman"/>
          <w:bCs/>
          <w:lang w:val="en-US"/>
        </w:rPr>
        <w:t>probit</w:t>
      </w:r>
      <w:proofErr w:type="spellEnd"/>
      <w:r w:rsidR="007E474C">
        <w:rPr>
          <w:rFonts w:ascii="Times New Roman" w:hAnsi="Times New Roman" w:cs="Times New Roman"/>
          <w:bCs/>
          <w:lang w:val="en-US"/>
        </w:rPr>
        <w:t xml:space="preserve"> regression</w:t>
      </w:r>
      <w:r w:rsidR="00541589">
        <w:rPr>
          <w:rFonts w:ascii="Times New Roman" w:hAnsi="Times New Roman" w:cs="Times New Roman"/>
          <w:bCs/>
          <w:lang w:val="en-US"/>
        </w:rPr>
        <w:t xml:space="preserve"> model to test </w:t>
      </w:r>
      <w:r w:rsidR="007E474C">
        <w:rPr>
          <w:rFonts w:ascii="Times New Roman" w:hAnsi="Times New Roman" w:cs="Times New Roman"/>
          <w:bCs/>
          <w:lang w:val="en-US"/>
        </w:rPr>
        <w:t>the hypothesis on MW propensity.</w:t>
      </w:r>
      <w:r w:rsidR="00FD6463">
        <w:rPr>
          <w:rFonts w:ascii="Times New Roman" w:hAnsi="Times New Roman" w:cs="Times New Roman"/>
          <w:bCs/>
          <w:lang w:val="en-US"/>
        </w:rPr>
        <w:t xml:space="preserve"> </w:t>
      </w:r>
      <w:r w:rsidR="00FD6463" w:rsidRPr="0029075D">
        <w:rPr>
          <w:rFonts w:ascii="Times New Roman" w:hAnsi="Times New Roman" w:cs="Times New Roman"/>
          <w:bCs/>
          <w:iCs/>
        </w:rPr>
        <w:t xml:space="preserve">This analysis has been previously </w:t>
      </w:r>
      <w:r w:rsidR="00FD6463">
        <w:rPr>
          <w:rFonts w:ascii="Times New Roman" w:hAnsi="Times New Roman" w:cs="Times New Roman"/>
          <w:bCs/>
          <w:iCs/>
          <w:lang w:val="en-US"/>
        </w:rPr>
        <w:t>implemented</w:t>
      </w:r>
      <w:r w:rsidR="00FD6463" w:rsidRPr="0029075D">
        <w:rPr>
          <w:rFonts w:ascii="Times New Roman" w:hAnsi="Times New Roman" w:cs="Times New Roman"/>
          <w:bCs/>
          <w:iCs/>
        </w:rPr>
        <w:t xml:space="preserve"> in MW literature </w:t>
      </w:r>
      <w:r w:rsidR="00FD6463" w:rsidRPr="0029075D">
        <w:rPr>
          <w:rFonts w:ascii="Times New Roman" w:hAnsi="Times New Roman" w:cs="Times New Roman"/>
          <w:bCs/>
          <w:iCs/>
        </w:rPr>
        <w:fldChar w:fldCharType="begin" w:fldLock="1"/>
      </w:r>
      <w:r w:rsidR="00FD6463" w:rsidRPr="0029075D">
        <w:rPr>
          <w:rFonts w:ascii="Times New Roman" w:hAnsi="Times New Roman" w:cs="Times New Roman"/>
          <w:bCs/>
          <w:iCs/>
        </w:rPr>
        <w:instrText>ADDIN paperpile_citation &lt;clusterId&gt;G129U177J557N272&lt;/clusterId&gt;&lt;metadata&gt;&lt;citation&gt;&lt;id&gt;988536ec-892a-41de-a418-42ce0b84b64f&lt;/id&gt;&lt;/citation&gt;&lt;citation&gt;&lt;id&gt;ccdfee55-9ae3-4db0-af9f-dd31eb857c72&lt;/id&gt;&lt;/citation&gt;&lt;citation&gt;&lt;id&gt;95029709-7972-4121-921d-50bccf64becf&lt;/id&gt;&lt;/citation&gt;&lt;/metadata&gt;&lt;data&gt;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&lt;/data&gt; \* MERGEFORMAT</w:instrText>
      </w:r>
      <w:r w:rsidR="00FD6463" w:rsidRPr="0029075D">
        <w:rPr>
          <w:rFonts w:ascii="Times New Roman" w:hAnsi="Times New Roman" w:cs="Times New Roman"/>
          <w:bCs/>
          <w:iCs/>
        </w:rPr>
        <w:fldChar w:fldCharType="separate"/>
      </w:r>
      <w:r w:rsidR="00740248">
        <w:rPr>
          <w:rFonts w:ascii="Times New Roman" w:hAnsi="Times New Roman" w:cs="Times New Roman"/>
          <w:bCs/>
          <w:iCs/>
          <w:noProof/>
        </w:rPr>
        <w:t>(Boayue et al., 2021; Filmer et al., 2019, 2021)</w:t>
      </w:r>
      <w:r w:rsidR="00FD6463" w:rsidRPr="0029075D">
        <w:rPr>
          <w:rFonts w:ascii="Times New Roman" w:hAnsi="Times New Roman" w:cs="Times New Roman"/>
          <w:bCs/>
          <w:iCs/>
        </w:rPr>
        <w:fldChar w:fldCharType="end"/>
      </w:r>
      <w:r w:rsidR="007D3DE0">
        <w:rPr>
          <w:rFonts w:ascii="Times New Roman" w:hAnsi="Times New Roman" w:cs="Times New Roman"/>
          <w:bCs/>
          <w:iCs/>
          <w:lang w:val="en-US"/>
        </w:rPr>
        <w:t xml:space="preserve"> </w:t>
      </w:r>
      <w:r w:rsidR="007D3DE0" w:rsidRPr="0029075D">
        <w:rPr>
          <w:rFonts w:ascii="Times New Roman" w:hAnsi="Times New Roman" w:cs="Times New Roman"/>
          <w:bCs/>
          <w:iCs/>
        </w:rPr>
        <w:t xml:space="preserve">and proven useful when the outcome </w:t>
      </w:r>
      <w:r w:rsidR="007D3DE0">
        <w:rPr>
          <w:rFonts w:ascii="Times New Roman" w:hAnsi="Times New Roman" w:cs="Times New Roman"/>
          <w:bCs/>
          <w:iCs/>
          <w:lang w:val="en-US"/>
        </w:rPr>
        <w:t>is</w:t>
      </w:r>
      <w:r w:rsidR="007D3DE0" w:rsidRPr="0029075D">
        <w:rPr>
          <w:rFonts w:ascii="Times New Roman" w:hAnsi="Times New Roman" w:cs="Times New Roman"/>
          <w:bCs/>
          <w:iCs/>
        </w:rPr>
        <w:t xml:space="preserve"> influenced by co-variates (e.g. total time on task). Also, this model treats the dependent variable (MW, in our case) as a rank-ordered variable and allows for the resulting hierarchically ordered data to have a non-normal distribution </w:t>
      </w:r>
      <w:r w:rsidR="007D3DE0" w:rsidRPr="0029075D">
        <w:rPr>
          <w:rFonts w:ascii="Times New Roman" w:hAnsi="Times New Roman" w:cs="Times New Roman"/>
          <w:bCs/>
          <w:iCs/>
        </w:rPr>
        <w:fldChar w:fldCharType="begin" w:fldLock="1"/>
      </w:r>
      <w:r w:rsidR="007D3DE0" w:rsidRPr="0029075D">
        <w:rPr>
          <w:rFonts w:ascii="Times New Roman" w:hAnsi="Times New Roman" w:cs="Times New Roman"/>
          <w:bCs/>
          <w:iCs/>
        </w:rPr>
        <w:instrText>ADDIN paperpile_citation &lt;clusterId&gt;D268Q325G716D177&lt;/clusterId&gt;&lt;metadata&gt;&lt;citation&gt;&lt;id&gt;df3f626b-ce30-485b-b9f0-150ae26fecf9&lt;/id&gt;&lt;/citation&gt;&lt;/metadata&gt;&lt;data&gt;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&lt;/data&gt; \* MERGEFORMAT</w:instrText>
      </w:r>
      <w:r w:rsidR="007D3DE0" w:rsidRPr="0029075D">
        <w:rPr>
          <w:rFonts w:ascii="Times New Roman" w:hAnsi="Times New Roman" w:cs="Times New Roman"/>
          <w:bCs/>
          <w:iCs/>
        </w:rPr>
        <w:fldChar w:fldCharType="separate"/>
      </w:r>
      <w:r w:rsidR="007D3DE0" w:rsidRPr="0029075D">
        <w:rPr>
          <w:rFonts w:ascii="Times New Roman" w:hAnsi="Times New Roman" w:cs="Times New Roman"/>
          <w:bCs/>
          <w:iCs/>
          <w:noProof/>
        </w:rPr>
        <w:t>(Kruschke, 2014)</w:t>
      </w:r>
      <w:r w:rsidR="007D3DE0" w:rsidRPr="0029075D">
        <w:rPr>
          <w:rFonts w:ascii="Times New Roman" w:hAnsi="Times New Roman" w:cs="Times New Roman"/>
          <w:bCs/>
          <w:iCs/>
        </w:rPr>
        <w:fldChar w:fldCharType="end"/>
      </w:r>
      <w:r w:rsidR="007D3DE0" w:rsidRPr="0029075D">
        <w:rPr>
          <w:rFonts w:ascii="Times New Roman" w:hAnsi="Times New Roman" w:cs="Times New Roman"/>
          <w:bCs/>
          <w:iCs/>
        </w:rPr>
        <w:t>.</w:t>
      </w:r>
      <w:r w:rsidR="007B2B6B">
        <w:rPr>
          <w:rFonts w:ascii="Times New Roman" w:hAnsi="Times New Roman" w:cs="Times New Roman"/>
          <w:bCs/>
          <w:iCs/>
          <w:lang w:val="en-US"/>
        </w:rPr>
        <w:t xml:space="preserve"> </w:t>
      </w:r>
    </w:p>
    <w:p w14:paraId="2268F320" w14:textId="05C8A6B2" w:rsidR="007B2B6B" w:rsidRPr="006A0B09" w:rsidRDefault="007E474C" w:rsidP="006A0B09">
      <w:pPr>
        <w:pBdr>
          <w:top w:val="nil"/>
          <w:left w:val="nil"/>
          <w:bottom w:val="nil"/>
          <w:right w:val="nil"/>
          <w:between w:val="nil"/>
        </w:pBdr>
        <w:spacing w:line="360" w:lineRule="auto"/>
        <w:ind w:left="-284" w:right="-329" w:firstLine="567"/>
        <w:jc w:val="both"/>
        <w:rPr>
          <w:rFonts w:ascii="Times New Roman" w:hAnsi="Times New Roman" w:cs="Times New Roman"/>
          <w:bCs/>
          <w:iCs/>
          <w:lang w:val="en-US"/>
        </w:rPr>
      </w:pPr>
      <w:r w:rsidRPr="00FD6463">
        <w:rPr>
          <w:rFonts w:ascii="Times New Roman" w:hAnsi="Times New Roman" w:cs="Times New Roman"/>
          <w:bCs/>
        </w:rPr>
        <w:t xml:space="preserve">Similarly, </w:t>
      </w:r>
      <w:r w:rsidR="00866046">
        <w:rPr>
          <w:rFonts w:ascii="Times New Roman" w:hAnsi="Times New Roman" w:cs="Times New Roman"/>
          <w:bCs/>
          <w:lang w:val="en-US"/>
        </w:rPr>
        <w:t>BV and AE</w:t>
      </w:r>
      <w:r w:rsidRPr="00FD6463">
        <w:rPr>
          <w:rFonts w:ascii="Times New Roman" w:hAnsi="Times New Roman" w:cs="Times New Roman"/>
          <w:bCs/>
        </w:rPr>
        <w:t xml:space="preserve"> w</w:t>
      </w:r>
      <w:r w:rsidR="00866046">
        <w:rPr>
          <w:rFonts w:ascii="Times New Roman" w:hAnsi="Times New Roman" w:cs="Times New Roman"/>
          <w:bCs/>
          <w:lang w:val="en-US"/>
        </w:rPr>
        <w:t>ere</w:t>
      </w:r>
      <w:r w:rsidRPr="00FD6463">
        <w:rPr>
          <w:rFonts w:ascii="Times New Roman" w:hAnsi="Times New Roman" w:cs="Times New Roman"/>
          <w:bCs/>
        </w:rPr>
        <w:t xml:space="preserve"> </w:t>
      </w:r>
      <w:r w:rsidR="00866046">
        <w:rPr>
          <w:rFonts w:ascii="Times New Roman" w:hAnsi="Times New Roman" w:cs="Times New Roman"/>
          <w:bCs/>
          <w:lang w:val="en-US"/>
        </w:rPr>
        <w:t>analyzed</w:t>
      </w:r>
      <w:r w:rsidRPr="00FD6463">
        <w:rPr>
          <w:rFonts w:ascii="Times New Roman" w:hAnsi="Times New Roman" w:cs="Times New Roman"/>
          <w:bCs/>
        </w:rPr>
        <w:t xml:space="preserve"> with </w:t>
      </w:r>
      <w:r w:rsidR="00866046" w:rsidRPr="00FD6463">
        <w:rPr>
          <w:rFonts w:ascii="Times New Roman" w:hAnsi="Times New Roman" w:cs="Times New Roman"/>
          <w:bCs/>
        </w:rPr>
        <w:t xml:space="preserve">Baeysian </w:t>
      </w:r>
      <w:r w:rsidRPr="00FD6463">
        <w:rPr>
          <w:rFonts w:ascii="Times New Roman" w:hAnsi="Times New Roman" w:cs="Times New Roman"/>
          <w:bCs/>
        </w:rPr>
        <w:t>hierarchical m</w:t>
      </w:r>
      <w:proofErr w:type="spellStart"/>
      <w:r w:rsidR="00866046">
        <w:rPr>
          <w:rFonts w:ascii="Times New Roman" w:hAnsi="Times New Roman" w:cs="Times New Roman"/>
          <w:bCs/>
          <w:lang w:val="en-US"/>
        </w:rPr>
        <w:t>odeling</w:t>
      </w:r>
      <w:proofErr w:type="spellEnd"/>
      <w:r w:rsidR="00866046">
        <w:rPr>
          <w:rFonts w:ascii="Times New Roman" w:hAnsi="Times New Roman" w:cs="Times New Roman"/>
          <w:bCs/>
          <w:lang w:val="en-US"/>
        </w:rPr>
        <w:t xml:space="preserve">: a separate model was fitted on each. </w:t>
      </w:r>
      <w:r w:rsidR="00FD6463" w:rsidRPr="00FD6463">
        <w:rPr>
          <w:rFonts w:ascii="Times New Roman" w:hAnsi="Times New Roman" w:cs="Times New Roman"/>
          <w:bCs/>
        </w:rPr>
        <w:t>In contrast to the</w:t>
      </w:r>
      <w:r w:rsidR="004D6A20">
        <w:rPr>
          <w:rFonts w:ascii="Times New Roman" w:hAnsi="Times New Roman" w:cs="Times New Roman"/>
          <w:bCs/>
          <w:lang w:val="en-US"/>
        </w:rPr>
        <w:t xml:space="preserve"> distribution</w:t>
      </w:r>
      <w:r w:rsidR="00FD6463" w:rsidRPr="00FD6463">
        <w:rPr>
          <w:rFonts w:ascii="Times New Roman" w:hAnsi="Times New Roman" w:cs="Times New Roman"/>
          <w:bCs/>
        </w:rPr>
        <w:t xml:space="preserve"> </w:t>
      </w:r>
      <w:r w:rsidR="004D6A20">
        <w:rPr>
          <w:rFonts w:ascii="Times New Roman" w:hAnsi="Times New Roman" w:cs="Times New Roman"/>
          <w:bCs/>
          <w:lang w:val="en-US"/>
        </w:rPr>
        <w:t xml:space="preserve">underlying the model of MW </w:t>
      </w:r>
      <w:proofErr w:type="spellStart"/>
      <w:r w:rsidR="004D6A20">
        <w:rPr>
          <w:rFonts w:ascii="Times New Roman" w:hAnsi="Times New Roman" w:cs="Times New Roman"/>
          <w:bCs/>
          <w:lang w:val="en-US"/>
        </w:rPr>
        <w:t>propensity</w:t>
      </w:r>
      <w:r w:rsidR="00FD6463" w:rsidRPr="00FD6463">
        <w:rPr>
          <w:rFonts w:ascii="Times New Roman" w:hAnsi="Times New Roman" w:cs="Times New Roman"/>
          <w:bCs/>
        </w:rPr>
        <w:t>,</w:t>
      </w:r>
      <w:proofErr w:type="spellEnd"/>
      <w:r w:rsidR="00FD6463" w:rsidRPr="00FD6463">
        <w:rPr>
          <w:rFonts w:ascii="Times New Roman" w:hAnsi="Times New Roman" w:cs="Times New Roman"/>
          <w:bCs/>
        </w:rPr>
        <w:t xml:space="preserve"> the task </w:t>
      </w:r>
      <w:r w:rsidR="00FD6463" w:rsidRPr="00FD6463">
        <w:rPr>
          <w:rFonts w:ascii="Times New Roman" w:hAnsi="Times New Roman" w:cs="Times New Roman"/>
          <w:bCs/>
        </w:rPr>
        <w:lastRenderedPageBreak/>
        <w:t xml:space="preserve">performance models </w:t>
      </w:r>
      <w:r w:rsidR="004D6A20">
        <w:rPr>
          <w:rFonts w:ascii="Times New Roman" w:hAnsi="Times New Roman" w:cs="Times New Roman"/>
          <w:bCs/>
          <w:lang w:val="en-US"/>
        </w:rPr>
        <w:t>feature Student’s-t distribution as the link function since</w:t>
      </w:r>
      <w:r w:rsidR="00FD6463" w:rsidRPr="00FD6463">
        <w:rPr>
          <w:rFonts w:ascii="Times New Roman" w:hAnsi="Times New Roman" w:cs="Times New Roman"/>
          <w:bCs/>
        </w:rPr>
        <w:t xml:space="preserve"> </w:t>
      </w:r>
      <w:r w:rsidR="004D6A20">
        <w:rPr>
          <w:rFonts w:ascii="Times New Roman" w:hAnsi="Times New Roman" w:cs="Times New Roman"/>
          <w:bCs/>
          <w:lang w:val="en-US"/>
        </w:rPr>
        <w:t xml:space="preserve">it </w:t>
      </w:r>
      <w:r w:rsidR="00FD6463" w:rsidRPr="00FD6463">
        <w:rPr>
          <w:rFonts w:ascii="Times New Roman" w:hAnsi="Times New Roman" w:cs="Times New Roman"/>
          <w:bCs/>
        </w:rPr>
        <w:t xml:space="preserve">treats the dependent variable as a continuous, unbounded metric variable. </w:t>
      </w:r>
      <w:r w:rsidR="00541589" w:rsidRPr="00FD6463">
        <w:rPr>
          <w:rFonts w:ascii="Times New Roman" w:hAnsi="Times New Roman" w:cs="Times New Roman"/>
          <w:bCs/>
        </w:rPr>
        <w:t xml:space="preserve">The </w:t>
      </w:r>
      <w:r w:rsidR="007B2B6B">
        <w:rPr>
          <w:rFonts w:ascii="Times New Roman" w:hAnsi="Times New Roman" w:cs="Times New Roman"/>
          <w:bCs/>
          <w:lang w:val="en-US"/>
        </w:rPr>
        <w:t xml:space="preserve">analysis workflow in this study consisted of three stages: model fitting, selection and </w:t>
      </w:r>
      <w:r w:rsidR="00E84FE8">
        <w:rPr>
          <w:rFonts w:ascii="Times New Roman" w:hAnsi="Times New Roman" w:cs="Times New Roman"/>
          <w:bCs/>
          <w:lang w:val="en-US"/>
        </w:rPr>
        <w:t xml:space="preserve">non-linear </w:t>
      </w:r>
      <w:r w:rsidR="007B2B6B">
        <w:rPr>
          <w:rFonts w:ascii="Times New Roman" w:hAnsi="Times New Roman" w:cs="Times New Roman"/>
          <w:bCs/>
          <w:lang w:val="en-US"/>
        </w:rPr>
        <w:t xml:space="preserve">hypothesis testing for the parameters of interest. </w:t>
      </w:r>
      <w:r w:rsidR="006A0B09">
        <w:rPr>
          <w:rFonts w:ascii="Times New Roman" w:hAnsi="Times New Roman" w:cs="Times New Roman"/>
          <w:bCs/>
          <w:lang w:val="en-US"/>
        </w:rPr>
        <w:t xml:space="preserve">The </w:t>
      </w:r>
      <w:r w:rsidR="006A0B09">
        <w:rPr>
          <w:rFonts w:ascii="Times New Roman" w:hAnsi="Times New Roman" w:cs="Times New Roman"/>
          <w:bCs/>
          <w:iCs/>
          <w:lang w:val="en-US"/>
        </w:rPr>
        <w:t xml:space="preserve">analyses were implemented with brms package in R </w:t>
      </w:r>
      <w:r w:rsidR="006A0B09">
        <w:rPr>
          <w:rFonts w:ascii="Times New Roman" w:hAnsi="Times New Roman" w:cs="Times New Roman"/>
          <w:bCs/>
          <w:iCs/>
          <w:lang w:val="en-US"/>
        </w:rPr>
        <w:fldChar w:fldCharType="begin" w:fldLock="1"/>
      </w:r>
      <w:r w:rsidR="006A0B09">
        <w:rPr>
          <w:rFonts w:ascii="Times New Roman" w:hAnsi="Times New Roman" w:cs="Times New Roman"/>
          <w:bCs/>
          <w:iCs/>
          <w:lang w:val="en-US"/>
        </w:rPr>
        <w:instrText>ADDIN paperpile_citation &lt;clusterId&gt;Z284N541C832Z555&lt;/clusterId&gt;&lt;metadata&gt;&lt;citation&gt;&lt;id&gt;e1e109f7-fcae-4bcf-b9b1-8c1f5190a18a&lt;/id&gt;&lt;/citation&gt;&lt;/metadata&gt;&lt;data&gt;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&lt;/data&gt; \* MERGEFORMAT</w:instrText>
      </w:r>
      <w:r w:rsidR="006A0B09">
        <w:rPr>
          <w:rFonts w:ascii="Times New Roman" w:hAnsi="Times New Roman" w:cs="Times New Roman"/>
          <w:bCs/>
          <w:iCs/>
          <w:lang w:val="en-US"/>
        </w:rPr>
        <w:fldChar w:fldCharType="separate"/>
      </w:r>
      <w:r w:rsidR="006A0B09">
        <w:rPr>
          <w:rFonts w:ascii="Times New Roman" w:hAnsi="Times New Roman" w:cs="Times New Roman"/>
          <w:bCs/>
          <w:iCs/>
          <w:noProof/>
          <w:lang w:val="en-US"/>
        </w:rPr>
        <w:t>(Bürkner, 2017)</w:t>
      </w:r>
      <w:r w:rsidR="006A0B09">
        <w:rPr>
          <w:rFonts w:ascii="Times New Roman" w:hAnsi="Times New Roman" w:cs="Times New Roman"/>
          <w:bCs/>
          <w:iCs/>
          <w:lang w:val="en-US"/>
        </w:rPr>
        <w:fldChar w:fldCharType="end"/>
      </w:r>
      <w:r w:rsidR="006A0B09">
        <w:rPr>
          <w:rFonts w:ascii="Times New Roman" w:hAnsi="Times New Roman" w:cs="Times New Roman"/>
          <w:bCs/>
          <w:iCs/>
          <w:lang w:val="en-US"/>
        </w:rPr>
        <w:t xml:space="preserve"> which uses Stan in the back-end. </w:t>
      </w:r>
    </w:p>
    <w:p w14:paraId="385D3C9C" w14:textId="3A31BAAF" w:rsidR="00E84FE8" w:rsidRPr="00CC35BF" w:rsidRDefault="007B2B6B" w:rsidP="00E84FE8">
      <w:pPr>
        <w:pBdr>
          <w:top w:val="nil"/>
          <w:left w:val="nil"/>
          <w:bottom w:val="nil"/>
          <w:right w:val="nil"/>
          <w:between w:val="nil"/>
        </w:pBdr>
        <w:spacing w:before="200" w:after="200" w:line="360" w:lineRule="auto"/>
        <w:ind w:left="-284" w:right="-329" w:firstLine="567"/>
        <w:jc w:val="both"/>
        <w:rPr>
          <w:rFonts w:ascii="Times New Roman" w:hAnsi="Times New Roman" w:cs="Times New Roman"/>
          <w:bCs/>
          <w:i/>
          <w:iCs/>
        </w:rPr>
      </w:pPr>
      <w:r w:rsidRPr="007B2B6B">
        <w:rPr>
          <w:rFonts w:ascii="Times New Roman" w:hAnsi="Times New Roman" w:cs="Times New Roman"/>
          <w:bCs/>
          <w:i/>
          <w:iCs/>
          <w:lang w:val="en-US"/>
        </w:rPr>
        <w:t>2.7.1. Model</w:t>
      </w:r>
      <w:r w:rsidR="00CE0A75">
        <w:rPr>
          <w:rFonts w:ascii="Times New Roman" w:hAnsi="Times New Roman" w:cs="Times New Roman"/>
          <w:bCs/>
          <w:i/>
          <w:iCs/>
          <w:lang w:val="en-US"/>
        </w:rPr>
        <w:t xml:space="preserve"> Fitting &amp;</w:t>
      </w:r>
      <w:r w:rsidRPr="007B2B6B">
        <w:rPr>
          <w:rFonts w:ascii="Times New Roman" w:hAnsi="Times New Roman" w:cs="Times New Roman"/>
          <w:bCs/>
          <w:i/>
          <w:iCs/>
          <w:lang w:val="en-US"/>
        </w:rPr>
        <w:t xml:space="preserve"> Selection</w:t>
      </w:r>
    </w:p>
    <w:p w14:paraId="6792FEE4" w14:textId="2BC96833" w:rsidR="007B2B6B" w:rsidRDefault="001073A3" w:rsidP="007B2B6B">
      <w:pPr>
        <w:pBdr>
          <w:top w:val="nil"/>
          <w:left w:val="nil"/>
          <w:bottom w:val="nil"/>
          <w:right w:val="nil"/>
          <w:between w:val="nil"/>
        </w:pBdr>
        <w:spacing w:line="360" w:lineRule="auto"/>
        <w:ind w:left="-284" w:right="-329" w:firstLine="567"/>
        <w:jc w:val="both"/>
        <w:rPr>
          <w:rFonts w:ascii="Times New Roman" w:hAnsi="Times New Roman" w:cs="Times New Roman"/>
          <w:bCs/>
          <w:lang w:val="en-US"/>
        </w:rPr>
      </w:pPr>
      <w:r>
        <w:rPr>
          <w:rFonts w:ascii="Times New Roman" w:hAnsi="Times New Roman" w:cs="Times New Roman"/>
          <w:bCs/>
        </w:rPr>
        <w:softHyphen/>
      </w:r>
      <w:r>
        <w:rPr>
          <w:rFonts w:ascii="Times New Roman" w:hAnsi="Times New Roman" w:cs="Times New Roman"/>
          <w:bCs/>
        </w:rPr>
        <w:softHyphen/>
      </w:r>
      <w:r>
        <w:rPr>
          <w:rFonts w:ascii="Times New Roman" w:hAnsi="Times New Roman" w:cs="Times New Roman"/>
          <w:bCs/>
        </w:rPr>
        <w:softHyphen/>
      </w:r>
      <w:r>
        <w:rPr>
          <w:rFonts w:ascii="Times New Roman" w:hAnsi="Times New Roman" w:cs="Times New Roman"/>
          <w:bCs/>
        </w:rPr>
        <w:softHyphen/>
      </w:r>
      <w:r w:rsidR="008807C0">
        <w:rPr>
          <w:rFonts w:ascii="Times New Roman" w:hAnsi="Times New Roman" w:cs="Times New Roman"/>
          <w:bCs/>
          <w:lang w:val="en-US"/>
        </w:rPr>
        <w:t>For each variable of inter</w:t>
      </w:r>
      <w:r w:rsidR="00CC35BF">
        <w:rPr>
          <w:rFonts w:ascii="Times New Roman" w:hAnsi="Times New Roman" w:cs="Times New Roman"/>
          <w:bCs/>
          <w:lang w:val="en-US"/>
        </w:rPr>
        <w:t>e</w:t>
      </w:r>
      <w:r w:rsidR="008807C0">
        <w:rPr>
          <w:rFonts w:ascii="Times New Roman" w:hAnsi="Times New Roman" w:cs="Times New Roman"/>
          <w:bCs/>
          <w:lang w:val="en-US"/>
        </w:rPr>
        <w:t>st (</w:t>
      </w:r>
      <w:r w:rsidR="00CC35BF">
        <w:rPr>
          <w:rFonts w:ascii="Times New Roman" w:hAnsi="Times New Roman" w:cs="Times New Roman"/>
          <w:bCs/>
          <w:lang w:val="en-US"/>
        </w:rPr>
        <w:t>MW, BV and AE)</w:t>
      </w:r>
      <w:r w:rsidR="00CC35BF">
        <w:rPr>
          <w:rFonts w:ascii="Times New Roman" w:hAnsi="Times New Roman" w:cs="Times New Roman"/>
          <w:bCs/>
          <w:lang w:val="en-US"/>
        </w:rPr>
        <w:t xml:space="preserve"> we fitted a number of models of increasing complexity. The best model was based on the </w:t>
      </w:r>
      <w:r w:rsidR="00541589" w:rsidRPr="00FD6463">
        <w:rPr>
          <w:rFonts w:ascii="Times New Roman" w:hAnsi="Times New Roman" w:cs="Times New Roman"/>
          <w:bCs/>
        </w:rPr>
        <w:t>leave-one-out cross-validation</w:t>
      </w:r>
      <w:r w:rsidR="004869F4">
        <w:rPr>
          <w:rFonts w:ascii="Times New Roman" w:hAnsi="Times New Roman" w:cs="Times New Roman"/>
          <w:bCs/>
          <w:lang w:val="en-US"/>
        </w:rPr>
        <w:t xml:space="preserve"> </w:t>
      </w:r>
      <w:r w:rsidR="00541589" w:rsidRPr="00FD6463">
        <w:rPr>
          <w:rFonts w:ascii="Times New Roman" w:hAnsi="Times New Roman" w:cs="Times New Roman"/>
          <w:bCs/>
        </w:rPr>
        <w:t xml:space="preserve">(LOO-CV: </w:t>
      </w:r>
      <w:r w:rsidR="00541589">
        <w:rPr>
          <w:rFonts w:ascii="Times New Roman" w:hAnsi="Times New Roman" w:cs="Times New Roman"/>
          <w:bCs/>
          <w:lang w:val="en-US"/>
        </w:rPr>
        <w:fldChar w:fldCharType="begin" w:fldLock="1"/>
      </w:r>
      <w:r w:rsidR="00541589" w:rsidRPr="00FD6463">
        <w:rPr>
          <w:rFonts w:ascii="Times New Roman" w:hAnsi="Times New Roman" w:cs="Times New Roman"/>
          <w:bCs/>
        </w:rPr>
        <w:instrText>ADDIN paperpile_citation &lt;clusterId&gt;C898J955F346C139&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w:instrText>
      </w:r>
      <w:r w:rsidR="00541589">
        <w:rPr>
          <w:rFonts w:ascii="Times New Roman" w:hAnsi="Times New Roman" w:cs="Times New Roman"/>
          <w:bCs/>
          <w:lang w:val="en-US"/>
        </w:rPr>
        <w:instrText>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sidR="00541589">
        <w:rPr>
          <w:rFonts w:ascii="Times New Roman" w:hAnsi="Times New Roman" w:cs="Times New Roman"/>
          <w:bCs/>
          <w:lang w:val="en-US"/>
        </w:rPr>
        <w:fldChar w:fldCharType="separate"/>
      </w:r>
      <w:r w:rsidR="008E5853">
        <w:rPr>
          <w:rFonts w:ascii="Times New Roman" w:hAnsi="Times New Roman" w:cs="Times New Roman"/>
          <w:bCs/>
          <w:noProof/>
          <w:lang w:val="en-US"/>
        </w:rPr>
        <w:t>(Vehtari et al., 2017)</w:t>
      </w:r>
      <w:r w:rsidR="00541589">
        <w:rPr>
          <w:rFonts w:ascii="Times New Roman" w:hAnsi="Times New Roman" w:cs="Times New Roman"/>
          <w:bCs/>
          <w:lang w:val="en-US"/>
        </w:rPr>
        <w:fldChar w:fldCharType="end"/>
      </w:r>
      <w:r w:rsidR="00CC35BF">
        <w:rPr>
          <w:rFonts w:ascii="Times New Roman" w:hAnsi="Times New Roman" w:cs="Times New Roman"/>
          <w:bCs/>
          <w:lang w:val="en-US"/>
        </w:rPr>
        <w:t>. For a give</w:t>
      </w:r>
      <w:r w:rsidR="008E5853">
        <w:rPr>
          <w:rFonts w:ascii="Times New Roman" w:hAnsi="Times New Roman" w:cs="Times New Roman"/>
          <w:bCs/>
          <w:lang w:val="en-US"/>
        </w:rPr>
        <w:t>n</w:t>
      </w:r>
      <w:r w:rsidR="00CC35BF">
        <w:rPr>
          <w:rFonts w:ascii="Times New Roman" w:hAnsi="Times New Roman" w:cs="Times New Roman"/>
          <w:bCs/>
          <w:lang w:val="en-US"/>
        </w:rPr>
        <w:t xml:space="preserve"> model</w:t>
      </w:r>
      <w:r w:rsidR="008E5853">
        <w:rPr>
          <w:rFonts w:ascii="Times New Roman" w:hAnsi="Times New Roman" w:cs="Times New Roman"/>
          <w:bCs/>
          <w:lang w:val="en-US"/>
        </w:rPr>
        <w:t xml:space="preserve"> and a dataset of N observations</w:t>
      </w:r>
      <w:r w:rsidR="00CC35BF">
        <w:rPr>
          <w:rFonts w:ascii="Times New Roman" w:hAnsi="Times New Roman" w:cs="Times New Roman"/>
          <w:bCs/>
          <w:lang w:val="en-US"/>
        </w:rPr>
        <w:t>, LOO-CV</w:t>
      </w:r>
      <w:r w:rsidR="004869F4">
        <w:rPr>
          <w:rFonts w:ascii="Times New Roman" w:hAnsi="Times New Roman" w:cs="Times New Roman"/>
          <w:bCs/>
          <w:lang w:val="en-US"/>
        </w:rPr>
        <w:t xml:space="preserve"> </w:t>
      </w:r>
      <w:r w:rsidR="00CC35BF">
        <w:rPr>
          <w:rFonts w:ascii="Times New Roman" w:hAnsi="Times New Roman" w:cs="Times New Roman"/>
          <w:bCs/>
          <w:iCs/>
          <w:lang w:val="en-US"/>
        </w:rPr>
        <w:t>computes the</w:t>
      </w:r>
      <w:r w:rsidR="00C92468">
        <w:rPr>
          <w:rFonts w:ascii="Times New Roman" w:hAnsi="Times New Roman" w:cs="Times New Roman"/>
          <w:bCs/>
          <w:iCs/>
          <w:lang w:val="en-US"/>
        </w:rPr>
        <w:t xml:space="preserve"> out-of-sample prediction accuracy</w:t>
      </w:r>
      <w:r w:rsidR="00CC35BF">
        <w:rPr>
          <w:rFonts w:ascii="Times New Roman" w:hAnsi="Times New Roman" w:cs="Times New Roman"/>
          <w:bCs/>
          <w:lang w:val="en-US"/>
        </w:rPr>
        <w:t xml:space="preserve"> </w:t>
      </w:r>
      <w:r w:rsidR="008E5853">
        <w:rPr>
          <w:rFonts w:ascii="Times New Roman" w:hAnsi="Times New Roman" w:cs="Times New Roman"/>
          <w:bCs/>
          <w:lang w:val="en-US"/>
        </w:rPr>
        <w:t xml:space="preserve">by fitting it on the dataset of N – 1 </w:t>
      </w:r>
      <w:proofErr w:type="gramStart"/>
      <w:r w:rsidR="008E5853">
        <w:rPr>
          <w:rFonts w:ascii="Times New Roman" w:hAnsi="Times New Roman" w:cs="Times New Roman"/>
          <w:bCs/>
          <w:lang w:val="en-US"/>
        </w:rPr>
        <w:t>observations</w:t>
      </w:r>
      <w:proofErr w:type="gramEnd"/>
      <w:r w:rsidR="008E5853">
        <w:rPr>
          <w:rFonts w:ascii="Times New Roman" w:hAnsi="Times New Roman" w:cs="Times New Roman"/>
          <w:bCs/>
          <w:lang w:val="en-US"/>
        </w:rPr>
        <w:t xml:space="preserve"> and using the left out observation as an out-of-sample new observation which is compared to the predication of the model. This process is repeated N times. The resulting measure is the </w:t>
      </w:r>
      <w:r w:rsidR="00FD1282">
        <w:rPr>
          <w:rFonts w:ascii="Times New Roman" w:hAnsi="Times New Roman" w:cs="Times New Roman"/>
          <w:bCs/>
          <w:lang w:val="en-US"/>
        </w:rPr>
        <w:t>out-of-sample predictive fit</w:t>
      </w:r>
      <w:r w:rsidR="008E5853">
        <w:rPr>
          <w:rFonts w:ascii="Times New Roman" w:hAnsi="Times New Roman" w:cs="Times New Roman"/>
          <w:bCs/>
          <w:lang w:val="en-US"/>
        </w:rPr>
        <w:t xml:space="preserve"> </w:t>
      </w:r>
      <w:r w:rsidR="008E5853">
        <w:rPr>
          <w:rFonts w:ascii="Times New Roman" w:hAnsi="Times New Roman" w:cs="Times New Roman"/>
          <w:bCs/>
          <w:lang w:val="en-US"/>
        </w:rPr>
        <w:fldChar w:fldCharType="begin" w:fldLock="1"/>
      </w:r>
      <w:r w:rsidR="008E5853">
        <w:rPr>
          <w:rFonts w:ascii="Times New Roman" w:hAnsi="Times New Roman" w:cs="Times New Roman"/>
          <w:bCs/>
          <w:lang w:val="en-US"/>
        </w:rPr>
        <w:instrText>ADDIN paperpile_citation &lt;clusterId&gt;H257O515K895I528&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sidR="008E5853">
        <w:rPr>
          <w:rFonts w:ascii="Times New Roman" w:hAnsi="Times New Roman" w:cs="Times New Roman"/>
          <w:bCs/>
          <w:lang w:val="en-US"/>
        </w:rPr>
        <w:fldChar w:fldCharType="separate"/>
      </w:r>
      <w:r w:rsidR="008E5853">
        <w:rPr>
          <w:rFonts w:ascii="Times New Roman" w:hAnsi="Times New Roman" w:cs="Times New Roman"/>
          <w:bCs/>
          <w:noProof/>
          <w:lang w:val="en-US"/>
        </w:rPr>
        <w:t>(Vehtari et al., 2017)</w:t>
      </w:r>
      <w:r w:rsidR="008E5853">
        <w:rPr>
          <w:rFonts w:ascii="Times New Roman" w:hAnsi="Times New Roman" w:cs="Times New Roman"/>
          <w:bCs/>
          <w:lang w:val="en-US"/>
        </w:rPr>
        <w:fldChar w:fldCharType="end"/>
      </w:r>
      <w:r w:rsidR="008E5853">
        <w:rPr>
          <w:rFonts w:ascii="Times New Roman" w:hAnsi="Times New Roman" w:cs="Times New Roman"/>
          <w:bCs/>
          <w:lang w:val="en-US"/>
        </w:rPr>
        <w:t>:</w:t>
      </w:r>
    </w:p>
    <w:p w14:paraId="4D7C0299" w14:textId="297C84DF" w:rsidR="006A0B09" w:rsidRDefault="00FD1282" w:rsidP="006A0B09">
      <w:pPr>
        <w:pBdr>
          <w:top w:val="nil"/>
          <w:left w:val="nil"/>
          <w:bottom w:val="nil"/>
          <w:right w:val="nil"/>
          <w:between w:val="nil"/>
        </w:pBdr>
        <w:spacing w:line="360" w:lineRule="auto"/>
        <w:ind w:left="-284" w:right="-329" w:firstLine="567"/>
        <w:jc w:val="center"/>
        <w:rPr>
          <w:rFonts w:ascii="Times New Roman" w:eastAsiaTheme="minorEastAsia" w:hAnsi="Times New Roman" w:cs="Times New Roman"/>
          <w:bCs/>
          <w:lang w:val="en-US"/>
        </w:rPr>
      </w:pPr>
      <m:oMath>
        <m:sSub>
          <m:sSubPr>
            <m:ctrlPr>
              <w:rPr>
                <w:rFonts w:ascii="Cambria Math" w:hAnsi="Cambria Math" w:cs="Times New Roman"/>
                <w:bCs/>
                <w:i/>
                <w:lang w:val="en-US"/>
              </w:rPr>
            </m:ctrlPr>
          </m:sSubPr>
          <m:e>
            <m:r>
              <w:rPr>
                <w:rFonts w:ascii="Cambria Math" w:hAnsi="Cambria Math" w:cs="Times New Roman"/>
                <w:lang w:val="en-US"/>
              </w:rPr>
              <m:t>elpd</m:t>
            </m:r>
          </m:e>
          <m:sub>
            <m:r>
              <w:rPr>
                <w:rFonts w:ascii="Cambria Math" w:hAnsi="Cambria Math" w:cs="Times New Roman"/>
                <w:lang w:val="en-US"/>
              </w:rPr>
              <m:t>loo</m:t>
            </m:r>
          </m:sub>
        </m:sSub>
        <m:r>
          <w:rPr>
            <w:rFonts w:ascii="Cambria Math" w:hAnsi="Cambria Math" w:cs="Times New Roman"/>
            <w:lang w:val="en-US"/>
          </w:rPr>
          <m:t xml:space="preserve">= </m:t>
        </m:r>
        <m:nary>
          <m:naryPr>
            <m:chr m:val="∑"/>
            <m:limLoc m:val="undOvr"/>
            <m:ctrlPr>
              <w:rPr>
                <w:rFonts w:ascii="Cambria Math" w:hAnsi="Cambria Math" w:cs="Times New Roman"/>
                <w:bCs/>
                <w:i/>
                <w:lang w:val="en-US"/>
              </w:rPr>
            </m:ctrlPr>
          </m:naryPr>
          <m:sub>
            <m:r>
              <w:rPr>
                <w:rFonts w:ascii="Cambria Math" w:hAnsi="Cambria Math" w:cs="Times New Roman"/>
                <w:lang w:val="en-US"/>
              </w:rPr>
              <m:t>i=1</m:t>
            </m:r>
          </m:sub>
          <m:sup>
            <m:r>
              <w:rPr>
                <w:rFonts w:ascii="Cambria Math" w:hAnsi="Cambria Math" w:cs="Times New Roman"/>
                <w:lang w:val="en-US"/>
              </w:rPr>
              <m:t>n</m:t>
            </m:r>
          </m:sup>
          <m:e>
            <m:func>
              <m:funcPr>
                <m:ctrlPr>
                  <w:rPr>
                    <w:rFonts w:ascii="Cambria Math" w:hAnsi="Cambria Math" w:cs="Times New Roman"/>
                    <w:bCs/>
                    <w:i/>
                    <w:lang w:val="en-US"/>
                  </w:rPr>
                </m:ctrlPr>
              </m:funcPr>
              <m:fName>
                <m:r>
                  <m:rPr>
                    <m:sty m:val="p"/>
                  </m:rPr>
                  <w:rPr>
                    <w:rFonts w:ascii="Cambria Math" w:hAnsi="Cambria Math" w:cs="Times New Roman"/>
                    <w:lang w:val="en-US"/>
                  </w:rPr>
                  <m:t>log</m:t>
                </m:r>
              </m:fName>
              <m:e>
                <m:r>
                  <w:rPr>
                    <w:rFonts w:ascii="Cambria Math" w:hAnsi="Cambria Math" w:cs="Times New Roman"/>
                    <w:lang w:val="en-US"/>
                  </w:rPr>
                  <m:t>p</m:t>
                </m:r>
              </m:e>
            </m:func>
            <m:d>
              <m:dPr>
                <m:ctrlPr>
                  <w:rPr>
                    <w:rFonts w:ascii="Cambria Math" w:hAnsi="Cambria Math" w:cs="Times New Roman"/>
                    <w:bCs/>
                    <w:i/>
                    <w:lang w:val="en-US"/>
                  </w:rPr>
                </m:ctrlPr>
              </m:dPr>
              <m:e>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-i</m:t>
                    </m:r>
                  </m:sub>
                </m:sSub>
              </m:e>
            </m:d>
          </m:e>
        </m:nary>
      </m:oMath>
      <w:r>
        <w:rPr>
          <w:rFonts w:ascii="Times New Roman" w:eastAsiaTheme="minorEastAsia" w:hAnsi="Times New Roman" w:cs="Times New Roman"/>
          <w:bCs/>
          <w:lang w:val="en-US"/>
        </w:rPr>
        <w:t>,</w:t>
      </w:r>
    </w:p>
    <w:p w14:paraId="0C7A3EF1" w14:textId="72460F01" w:rsidR="00FD1282" w:rsidRDefault="009614C1" w:rsidP="009614C1">
      <w:pPr>
        <w:pBdr>
          <w:top w:val="nil"/>
          <w:left w:val="nil"/>
          <w:bottom w:val="nil"/>
          <w:right w:val="nil"/>
          <w:between w:val="nil"/>
        </w:pBdr>
        <w:spacing w:line="360" w:lineRule="auto"/>
        <w:ind w:left="-284" w:right="-329"/>
        <w:rPr>
          <w:rFonts w:ascii="Times New Roman" w:hAnsi="Times New Roman" w:cs="Times New Roman"/>
          <w:bCs/>
          <w:iCs/>
          <w:lang w:val="en-US"/>
        </w:rPr>
      </w:pPr>
      <w:proofErr w:type="gramStart"/>
      <w:r>
        <w:rPr>
          <w:rFonts w:ascii="Times New Roman" w:hAnsi="Times New Roman" w:cs="Times New Roman"/>
          <w:bCs/>
          <w:iCs/>
          <w:lang w:val="en-US"/>
        </w:rPr>
        <w:t>w</w:t>
      </w:r>
      <w:r w:rsidR="00FD1282">
        <w:rPr>
          <w:rFonts w:ascii="Times New Roman" w:hAnsi="Times New Roman" w:cs="Times New Roman"/>
          <w:bCs/>
          <w:iCs/>
          <w:lang w:val="en-US"/>
        </w:rPr>
        <w:t>here</w:t>
      </w:r>
      <w:proofErr w:type="gramEnd"/>
      <w:r>
        <w:rPr>
          <w:rFonts w:ascii="Times New Roman" w:hAnsi="Times New Roman" w:cs="Times New Roman"/>
          <w:bCs/>
          <w:iCs/>
          <w:lang w:val="en-US"/>
        </w:rPr>
        <w:t xml:space="preserve"> </w:t>
      </w:r>
    </w:p>
    <w:p w14:paraId="04BA9287" w14:textId="51C311F2" w:rsidR="009614C1" w:rsidRPr="009614C1" w:rsidRDefault="009614C1" w:rsidP="009614C1">
      <w:pPr>
        <w:pBdr>
          <w:top w:val="nil"/>
          <w:left w:val="nil"/>
          <w:bottom w:val="nil"/>
          <w:right w:val="nil"/>
          <w:between w:val="nil"/>
        </w:pBdr>
        <w:spacing w:line="360" w:lineRule="auto"/>
        <w:ind w:left="-284" w:right="-329"/>
        <w:rPr>
          <w:rFonts w:ascii="Times New Roman" w:hAnsi="Times New Roman" w:cs="Times New Roman"/>
          <w:bCs/>
          <w:iCs/>
          <w:lang w:val="en-US"/>
        </w:rPr>
      </w:pPr>
      <m:oMathPara>
        <m:oMathParaPr>
          <m:jc m:val="center"/>
        </m:oMathParaPr>
        <m:oMath>
          <m:r>
            <w:rPr>
              <w:rFonts w:ascii="Cambria Math" w:hAnsi="Cambria Math" w:cs="Times New Roman"/>
              <w:lang w:val="en-US"/>
            </w:rPr>
            <m:t>p</m:t>
          </m:r>
          <m:d>
            <m:dPr>
              <m:ctrlPr>
                <w:rPr>
                  <w:rFonts w:ascii="Cambria Math" w:hAnsi="Cambria Math" w:cs="Times New Roman"/>
                  <w:bCs/>
                  <w:i/>
                  <w:lang w:val="en-US"/>
                </w:rPr>
              </m:ctrlPr>
            </m:dPr>
            <m:e>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-i</m:t>
                  </m:r>
                </m:sub>
              </m:sSub>
            </m:e>
          </m:d>
          <m:r>
            <w:rPr>
              <w:rFonts w:ascii="Cambria Math" w:hAnsi="Cambria Math" w:cs="Times New Roman"/>
              <w:lang w:val="en-US"/>
            </w:rPr>
            <m:t xml:space="preserve">= </m:t>
          </m:r>
          <m:nary>
            <m:naryPr>
              <m:limLoc m:val="undOvr"/>
              <m:subHide m:val="1"/>
              <m:supHide m:val="1"/>
              <m:ctrlPr>
                <w:rPr>
                  <w:rFonts w:ascii="Cambria Math" w:hAnsi="Cambria Math" w:cs="Times New Roman"/>
                  <w:bCs/>
                  <w:i/>
                  <w:lang w:val="en-US"/>
                </w:rPr>
              </m:ctrlPr>
            </m:naryPr>
            <m:sub/>
            <m:sup/>
            <m:e>
              <m:r>
                <w:rPr>
                  <w:rFonts w:ascii="Cambria Math" w:hAnsi="Cambria Math" w:cs="Times New Roman"/>
                  <w:lang w:val="en-US"/>
                </w:rPr>
                <m:t>p</m:t>
              </m:r>
              <m:d>
                <m:dPr>
                  <m:ctrlPr>
                    <w:rPr>
                      <w:rFonts w:ascii="Cambria Math" w:hAnsi="Cambria Math" w:cs="Times New Roman"/>
                      <w:bCs/>
                      <w:i/>
                      <w:lang w:val="en-US"/>
                    </w:rPr>
                  </m:ctrlPr>
                </m:dPr>
                <m:e>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r>
                    <w:rPr>
                      <w:rFonts w:ascii="Cambria Math" w:hAnsi="Cambria Math" w:cs="Times New Roman"/>
                      <w:lang w:val="en-US"/>
                    </w:rPr>
                    <m:t>θ</m:t>
                  </m:r>
                </m:e>
              </m:d>
              <m:r>
                <w:rPr>
                  <w:rFonts w:ascii="Cambria Math" w:hAnsi="Cambria Math" w:cs="Times New Roman"/>
                  <w:lang w:val="en-US"/>
                </w:rPr>
                <m:t>p(</m:t>
              </m:r>
              <m:r>
                <w:rPr>
                  <w:rFonts w:ascii="Cambria Math" w:hAnsi="Cambria Math" w:cs="Times New Roman"/>
                  <w:lang w:val="en-US"/>
                </w:rPr>
                <m:t>θ|</m:t>
              </m:r>
              <m:sSub>
                <m:sSubPr>
                  <m:ctrlPr>
                    <w:rPr>
                      <w:rFonts w:ascii="Cambria Math" w:hAnsi="Cambria Math" w:cs="Times New Roman"/>
                      <w:bCs/>
                      <w:i/>
                      <w:lang w:val="en-US"/>
                    </w:rPr>
                  </m:ctrlPr>
                </m:sSubPr>
                <m:e>
                  <m:r>
                    <w:rPr>
                      <w:rFonts w:ascii="Cambria Math" w:hAnsi="Cambria Math" w:cs="Times New Roman"/>
                      <w:lang w:val="en-US"/>
                    </w:rPr>
                    <m:t>y</m:t>
                  </m:r>
                </m:e>
                <m:sub>
                  <m:r>
                    <w:rPr>
                      <w:rFonts w:ascii="Cambria Math" w:hAnsi="Cambria Math" w:cs="Times New Roman"/>
                      <w:lang w:val="en-US"/>
                    </w:rPr>
                    <m:t>-</m:t>
                  </m:r>
                  <m:r>
                    <w:rPr>
                      <w:rFonts w:ascii="Cambria Math" w:hAnsi="Cambria Math" w:cs="Times New Roman"/>
                      <w:lang w:val="en-US"/>
                    </w:rPr>
                    <m:t>i</m:t>
                  </m:r>
                </m:sub>
              </m:sSub>
              <m:r>
                <w:rPr>
                  <w:rFonts w:ascii="Cambria Math" w:hAnsi="Cambria Math" w:cs="Times New Roman"/>
                  <w:lang w:val="en-US"/>
                </w:rPr>
                <m:t>)d</m:t>
              </m:r>
              <m:r>
                <w:rPr>
                  <w:rFonts w:ascii="Cambria Math" w:hAnsi="Cambria Math" w:cs="Times New Roman"/>
                  <w:lang w:val="en-US"/>
                </w:rPr>
                <m:t>θ</m:t>
              </m:r>
            </m:e>
          </m:nary>
        </m:oMath>
      </m:oMathPara>
    </w:p>
    <w:p w14:paraId="78E63586" w14:textId="4F23FD2A" w:rsidR="00580DA4" w:rsidRDefault="00FA138B" w:rsidP="00580DA4">
      <w:pPr>
        <w:pBdr>
          <w:top w:val="nil"/>
          <w:left w:val="nil"/>
          <w:bottom w:val="nil"/>
          <w:right w:val="nil"/>
          <w:between w:val="nil"/>
        </w:pBdr>
        <w:spacing w:line="360" w:lineRule="auto"/>
        <w:ind w:left="-284" w:right="-329"/>
        <w:rPr>
          <w:rFonts w:ascii="Times New Roman" w:hAnsi="Times New Roman" w:cs="Times New Roman"/>
          <w:bCs/>
          <w:lang w:val="en-US"/>
        </w:rPr>
      </w:pPr>
      <w:r>
        <w:rPr>
          <w:rFonts w:ascii="Times New Roman" w:hAnsi="Times New Roman" w:cs="Times New Roman"/>
          <w:bCs/>
          <w:lang w:val="en-US"/>
        </w:rPr>
        <w:t>i</w:t>
      </w:r>
      <w:r w:rsidR="009614C1">
        <w:rPr>
          <w:rFonts w:ascii="Times New Roman" w:hAnsi="Times New Roman" w:cs="Times New Roman"/>
          <w:bCs/>
          <w:lang w:val="en-US"/>
        </w:rPr>
        <w:t xml:space="preserve">s the leave-one-out predictive density for the data without </w:t>
      </w:r>
      <w:r w:rsidR="00F333AD">
        <w:rPr>
          <w:rFonts w:ascii="Times New Roman" w:hAnsi="Times New Roman" w:cs="Times New Roman"/>
          <w:bCs/>
          <w:lang w:val="en-US"/>
        </w:rPr>
        <w:t xml:space="preserve">the </w:t>
      </w:r>
      <w:proofErr w:type="spellStart"/>
      <w:r w:rsidR="00F333AD">
        <w:rPr>
          <w:rFonts w:ascii="Times New Roman" w:hAnsi="Times New Roman" w:cs="Times New Roman"/>
          <w:bCs/>
          <w:lang w:val="en-US"/>
        </w:rPr>
        <w:t>i</w:t>
      </w:r>
      <w:r w:rsidR="00F333AD">
        <w:rPr>
          <w:rFonts w:ascii="Times New Roman" w:hAnsi="Times New Roman" w:cs="Times New Roman"/>
          <w:bCs/>
          <w:vertAlign w:val="superscript"/>
          <w:lang w:val="en-US"/>
        </w:rPr>
        <w:t>th</w:t>
      </w:r>
      <w:proofErr w:type="spellEnd"/>
      <w:r w:rsidR="009614C1">
        <w:rPr>
          <w:rFonts w:ascii="Times New Roman" w:hAnsi="Times New Roman" w:cs="Times New Roman"/>
          <w:bCs/>
          <w:lang w:val="en-US"/>
        </w:rPr>
        <w:t xml:space="preserve"> data point which was used as a new datapoint to test the prediction</w:t>
      </w:r>
      <w:r>
        <w:rPr>
          <w:rFonts w:ascii="Times New Roman" w:hAnsi="Times New Roman" w:cs="Times New Roman"/>
          <w:bCs/>
          <w:lang w:val="en-US"/>
        </w:rPr>
        <w:t>.</w:t>
      </w:r>
      <w:r w:rsidR="00580DA4">
        <w:rPr>
          <w:rFonts w:ascii="Times New Roman" w:hAnsi="Times New Roman" w:cs="Times New Roman"/>
          <w:bCs/>
          <w:lang w:val="en-US"/>
        </w:rPr>
        <w:t xml:space="preserve"> Since LOO-CV as implemented with brms relies on a LOO-approximation algorithm called Pareto smoothing, the diagnostic related to this method is also relevant for model selection.</w:t>
      </w:r>
    </w:p>
    <w:p w14:paraId="137F8AD7" w14:textId="1C07F8F3" w:rsidR="00580DA4" w:rsidRDefault="00FA138B" w:rsidP="00580DA4">
      <w:pPr>
        <w:pBdr>
          <w:top w:val="nil"/>
          <w:left w:val="nil"/>
          <w:bottom w:val="nil"/>
          <w:right w:val="nil"/>
          <w:between w:val="nil"/>
        </w:pBdr>
        <w:spacing w:line="360" w:lineRule="auto"/>
        <w:ind w:left="-284" w:right="-329"/>
        <w:rPr>
          <w:rFonts w:ascii="Times New Roman" w:hAnsi="Times New Roman" w:cs="Times New Roman"/>
          <w:bCs/>
          <w:lang w:val="en-US"/>
        </w:rPr>
      </w:pPr>
      <w:r>
        <w:rPr>
          <w:rFonts w:ascii="Times New Roman" w:hAnsi="Times New Roman" w:cs="Times New Roman"/>
          <w:bCs/>
          <w:lang w:val="en-US"/>
        </w:rPr>
        <w:t xml:space="preserve"> </w:t>
      </w:r>
      <w:r w:rsidR="00580DA4">
        <w:rPr>
          <w:rFonts w:ascii="Times New Roman" w:hAnsi="Times New Roman" w:cs="Times New Roman"/>
          <w:bCs/>
          <w:lang w:val="en-US"/>
        </w:rPr>
        <w:t>Along with the selected model, we reported the following model comparison diagnostics: LOO prediction errors between models if the selected model is not the one for which this value is zero</w:t>
      </w:r>
    </w:p>
    <w:p w14:paraId="5627BBCA" w14:textId="214C7F91" w:rsidR="00541589" w:rsidRDefault="00C92468" w:rsidP="00C92468">
      <w:pPr>
        <w:pBdr>
          <w:top w:val="nil"/>
          <w:left w:val="nil"/>
          <w:bottom w:val="nil"/>
          <w:right w:val="nil"/>
          <w:between w:val="nil"/>
        </w:pBdr>
        <w:spacing w:line="360" w:lineRule="auto"/>
        <w:ind w:left="-284" w:right="-330" w:firstLine="568"/>
        <w:jc w:val="both"/>
        <w:rPr>
          <w:rFonts w:ascii="Times New Roman" w:hAnsi="Times New Roman" w:cs="Times New Roman"/>
          <w:bCs/>
          <w:iCs/>
          <w:lang w:val="en-US"/>
        </w:rPr>
      </w:pPr>
      <w:r w:rsidRPr="0029075D">
        <w:rPr>
          <w:rFonts w:ascii="Times New Roman" w:hAnsi="Times New Roman" w:cs="Times New Roman"/>
          <w:bCs/>
          <w:iCs/>
        </w:rPr>
        <w:t xml:space="preserve">To accommodate those readers who are more accustomed to </w:t>
      </w:r>
      <w:r w:rsidR="008654EB">
        <w:rPr>
          <w:rFonts w:ascii="Times New Roman" w:hAnsi="Times New Roman" w:cs="Times New Roman"/>
          <w:bCs/>
          <w:iCs/>
          <w:lang w:val="en-US"/>
        </w:rPr>
        <w:t>NHST</w:t>
      </w:r>
      <w:r w:rsidRPr="0029075D">
        <w:rPr>
          <w:rFonts w:ascii="Times New Roman" w:hAnsi="Times New Roman" w:cs="Times New Roman"/>
          <w:bCs/>
          <w:iCs/>
        </w:rPr>
        <w:t>, we</w:t>
      </w:r>
      <w:r>
        <w:rPr>
          <w:rFonts w:ascii="Times New Roman" w:hAnsi="Times New Roman" w:cs="Times New Roman"/>
          <w:bCs/>
          <w:iCs/>
          <w:lang w:val="en-US"/>
        </w:rPr>
        <w:t xml:space="preserve"> </w:t>
      </w:r>
      <w:r w:rsidRPr="0029075D">
        <w:rPr>
          <w:rFonts w:ascii="Times New Roman" w:hAnsi="Times New Roman" w:cs="Times New Roman"/>
          <w:bCs/>
          <w:iCs/>
        </w:rPr>
        <w:t>conduct</w:t>
      </w:r>
      <w:r>
        <w:rPr>
          <w:rFonts w:ascii="Times New Roman" w:hAnsi="Times New Roman" w:cs="Times New Roman"/>
          <w:bCs/>
          <w:iCs/>
          <w:lang w:val="en-US"/>
        </w:rPr>
        <w:t>ed</w:t>
      </w:r>
      <w:r w:rsidRPr="0029075D">
        <w:rPr>
          <w:rFonts w:ascii="Times New Roman" w:hAnsi="Times New Roman" w:cs="Times New Roman"/>
          <w:bCs/>
          <w:iCs/>
        </w:rPr>
        <w:t xml:space="preserve"> a</w:t>
      </w:r>
      <w:r w:rsidR="007B7DF5">
        <w:rPr>
          <w:rFonts w:ascii="Times New Roman" w:hAnsi="Times New Roman" w:cs="Times New Roman"/>
          <w:bCs/>
          <w:iCs/>
          <w:lang w:val="en-US"/>
        </w:rPr>
        <w:t xml:space="preserve"> </w:t>
      </w:r>
      <w:r w:rsidRPr="0029075D">
        <w:rPr>
          <w:rFonts w:ascii="Times New Roman" w:hAnsi="Times New Roman" w:cs="Times New Roman"/>
          <w:bCs/>
          <w:iCs/>
        </w:rPr>
        <w:t>repeated-measures</w:t>
      </w:r>
      <w:r w:rsidR="007B7DF5">
        <w:rPr>
          <w:rFonts w:ascii="Times New Roman" w:hAnsi="Times New Roman" w:cs="Times New Roman"/>
          <w:bCs/>
          <w:iCs/>
          <w:lang w:val="en-US"/>
        </w:rPr>
        <w:t xml:space="preserve"> non-parametric</w:t>
      </w:r>
      <w:r w:rsidRPr="0029075D">
        <w:rPr>
          <w:rFonts w:ascii="Times New Roman" w:hAnsi="Times New Roman" w:cs="Times New Roman"/>
          <w:bCs/>
          <w:iCs/>
        </w:rPr>
        <w:t xml:space="preserve"> ANOVA on the aforementioned variables</w:t>
      </w:r>
      <w:r w:rsidR="008654EB">
        <w:rPr>
          <w:rFonts w:ascii="Times New Roman" w:hAnsi="Times New Roman" w:cs="Times New Roman"/>
          <w:bCs/>
          <w:iCs/>
          <w:lang w:val="en-US"/>
        </w:rPr>
        <w:t xml:space="preserve"> which further contributed to the discussion of the results rendered by the two approaches.</w:t>
      </w:r>
    </w:p>
    <w:p w14:paraId="75857F0B" w14:textId="08929287" w:rsidR="000779CA" w:rsidRDefault="00BC478C" w:rsidP="00E90723">
      <w:pPr>
        <w:pBdr>
          <w:top w:val="nil"/>
          <w:left w:val="nil"/>
          <w:bottom w:val="nil"/>
          <w:right w:val="nil"/>
          <w:between w:val="nil"/>
        </w:pBdr>
        <w:spacing w:before="200" w:after="200" w:line="360" w:lineRule="auto"/>
        <w:ind w:left="-284" w:right="-329" w:firstLine="568"/>
        <w:jc w:val="both"/>
        <w:rPr>
          <w:rFonts w:ascii="Times New Roman" w:hAnsi="Times New Roman" w:cs="Times New Roman"/>
          <w:b/>
          <w:iCs/>
          <w:sz w:val="28"/>
          <w:szCs w:val="28"/>
          <w:lang w:val="en-US"/>
        </w:rPr>
      </w:pPr>
      <w:r>
        <w:rPr>
          <w:rFonts w:ascii="Times New Roman" w:hAnsi="Times New Roman" w:cs="Times New Roman"/>
          <w:b/>
          <w:iCs/>
          <w:sz w:val="28"/>
          <w:szCs w:val="28"/>
          <w:lang w:val="en-US"/>
        </w:rPr>
        <w:t xml:space="preserve">3. </w:t>
      </w:r>
      <w:r w:rsidRPr="00BC478C">
        <w:rPr>
          <w:rFonts w:ascii="Times New Roman" w:hAnsi="Times New Roman" w:cs="Times New Roman"/>
          <w:b/>
          <w:iCs/>
          <w:sz w:val="28"/>
          <w:szCs w:val="28"/>
          <w:lang w:val="en-US"/>
        </w:rPr>
        <w:t xml:space="preserve"> Results</w:t>
      </w:r>
    </w:p>
    <w:p w14:paraId="50EDD259" w14:textId="7C8D45A1" w:rsidR="00BC478C" w:rsidRDefault="00BC478C" w:rsidP="00E90723">
      <w:pPr>
        <w:pBdr>
          <w:top w:val="nil"/>
          <w:left w:val="nil"/>
          <w:bottom w:val="nil"/>
          <w:right w:val="nil"/>
          <w:between w:val="nil"/>
        </w:pBdr>
        <w:spacing w:before="200" w:after="200" w:line="360" w:lineRule="auto"/>
        <w:ind w:left="-284" w:right="-329" w:firstLine="568"/>
        <w:jc w:val="both"/>
        <w:rPr>
          <w:rFonts w:ascii="Times New Roman" w:hAnsi="Times New Roman" w:cs="Times New Roman"/>
          <w:b/>
          <w:iCs/>
          <w:lang w:val="en-US"/>
        </w:rPr>
      </w:pPr>
      <w:r w:rsidRPr="00BC478C">
        <w:rPr>
          <w:rFonts w:ascii="Times New Roman" w:hAnsi="Times New Roman" w:cs="Times New Roman"/>
          <w:b/>
          <w:iCs/>
          <w:lang w:val="en-US"/>
        </w:rPr>
        <w:t>3.1. Behavioral Pilot</w:t>
      </w:r>
      <w:r w:rsidR="00B749AE">
        <w:rPr>
          <w:rFonts w:ascii="Times New Roman" w:hAnsi="Times New Roman" w:cs="Times New Roman"/>
          <w:b/>
          <w:iCs/>
          <w:lang w:val="en-US"/>
        </w:rPr>
        <w:t>: Task Validation</w:t>
      </w:r>
    </w:p>
    <w:p w14:paraId="72BE732D" w14:textId="49276890" w:rsidR="00BC478C" w:rsidRDefault="00E90723" w:rsidP="00B749AE">
      <w:pPr>
        <w:pBdr>
          <w:top w:val="nil"/>
          <w:left w:val="nil"/>
          <w:bottom w:val="nil"/>
          <w:right w:val="nil"/>
          <w:between w:val="nil"/>
        </w:pBdr>
        <w:spacing w:before="200" w:line="360" w:lineRule="auto"/>
        <w:ind w:left="-284" w:right="-329" w:firstLine="567"/>
        <w:jc w:val="both"/>
        <w:rPr>
          <w:rFonts w:ascii="Times New Roman" w:hAnsi="Times New Roman" w:cs="Times New Roman"/>
          <w:bCs/>
          <w:iCs/>
          <w:lang w:val="en-US"/>
        </w:rPr>
      </w:pPr>
      <w:r>
        <w:rPr>
          <w:rFonts w:ascii="Times New Roman" w:hAnsi="Times New Roman" w:cs="Times New Roman"/>
          <w:bCs/>
          <w:iCs/>
          <w:lang w:val="en-US"/>
        </w:rPr>
        <w:t>We conducted exploratory analyses on the pilot data whereby we replicated the interaction between AE and BV: when subject</w:t>
      </w:r>
      <w:r w:rsidR="00F92BA1">
        <w:rPr>
          <w:rFonts w:ascii="Times New Roman" w:hAnsi="Times New Roman" w:cs="Times New Roman"/>
          <w:bCs/>
          <w:iCs/>
          <w:lang w:val="en-US"/>
        </w:rPr>
        <w:t>s</w:t>
      </w:r>
      <w:r>
        <w:rPr>
          <w:rFonts w:ascii="Times New Roman" w:hAnsi="Times New Roman" w:cs="Times New Roman"/>
          <w:bCs/>
          <w:iCs/>
          <w:lang w:val="en-US"/>
        </w:rPr>
        <w:t xml:space="preserve"> reported being on-task (MW scores 3-4), AE was increased and BV was decreased. Conversely, when subjects were off-task, this trend was reversed: AE was decreased, and BV was increased (fig. 4).</w:t>
      </w:r>
    </w:p>
    <w:p w14:paraId="5B63DA0C" w14:textId="78F255AA" w:rsidR="00E3401D" w:rsidRDefault="00B749AE" w:rsidP="00E3401D">
      <w:pPr>
        <w:pBdr>
          <w:top w:val="nil"/>
          <w:left w:val="nil"/>
          <w:bottom w:val="nil"/>
          <w:right w:val="nil"/>
          <w:between w:val="nil"/>
        </w:pBdr>
        <w:spacing w:after="200" w:line="360" w:lineRule="auto"/>
        <w:ind w:left="-284" w:right="-329" w:firstLine="567"/>
        <w:jc w:val="both"/>
        <w:rPr>
          <w:rFonts w:ascii="Times New Roman" w:hAnsi="Times New Roman" w:cs="Times New Roman"/>
          <w:bCs/>
          <w:iCs/>
          <w:lang w:val="en-US"/>
        </w:rPr>
      </w:pPr>
      <w:r>
        <w:rPr>
          <w:rFonts w:ascii="Times New Roman" w:hAnsi="Times New Roman" w:cs="Times New Roman"/>
          <w:bCs/>
          <w:iCs/>
          <w:lang w:val="en-US"/>
        </w:rPr>
        <w:lastRenderedPageBreak/>
        <w:t xml:space="preserve">Furthermore, we computed pairwise Spearman’s correlations for every pair of variables which were found to have significant effects on MW score in </w:t>
      </w:r>
      <w:r>
        <w:rPr>
          <w:rFonts w:ascii="Times New Roman" w:hAnsi="Times New Roman" w:cs="Times New Roman"/>
          <w:bCs/>
          <w:iCs/>
          <w:lang w:val="en-US"/>
        </w:rPr>
        <w:fldChar w:fldCharType="begin" w:fldLock="1"/>
      </w:r>
      <w:r>
        <w:rPr>
          <w:rFonts w:ascii="Times New Roman" w:hAnsi="Times New Roman" w:cs="Times New Roman"/>
          <w:bCs/>
          <w:iCs/>
          <w:lang w:val="en-US"/>
        </w:rPr>
        <w:instrText>ADDIN paperpile_citation &lt;clusterId&gt;C395Q652F943J666&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rFonts w:ascii="Times New Roman" w:hAnsi="Times New Roman" w:cs="Times New Roman"/>
          <w:bCs/>
          <w:iCs/>
          <w:lang w:val="en-US"/>
        </w:rPr>
        <w:fldChar w:fldCharType="separate"/>
      </w:r>
      <w:r>
        <w:rPr>
          <w:rFonts w:ascii="Times New Roman" w:hAnsi="Times New Roman" w:cs="Times New Roman"/>
          <w:bCs/>
          <w:iCs/>
          <w:noProof/>
          <w:lang w:val="en-US"/>
        </w:rPr>
        <w:t xml:space="preserve"> Boayue et al. (2019)</w:t>
      </w:r>
      <w:r>
        <w:rPr>
          <w:rFonts w:ascii="Times New Roman" w:hAnsi="Times New Roman" w:cs="Times New Roman"/>
          <w:bCs/>
          <w:iCs/>
          <w:lang w:val="en-US"/>
        </w:rPr>
        <w:fldChar w:fldCharType="end"/>
      </w:r>
      <w:r>
        <w:rPr>
          <w:rFonts w:ascii="Times New Roman" w:hAnsi="Times New Roman" w:cs="Times New Roman"/>
          <w:bCs/>
          <w:iCs/>
          <w:lang w:val="en-US"/>
        </w:rPr>
        <w:t xml:space="preserve">. In line with the interaction between AE and BV, they appeared to be negatively correlated (r = -0.18). More interestingly, MW score was also positively correlated with AE (r = 0.2) and negatively correlated with BV (r = </w:t>
      </w:r>
      <w:r w:rsidR="00E3401D">
        <w:rPr>
          <w:rFonts w:ascii="Times New Roman" w:hAnsi="Times New Roman" w:cs="Times New Roman"/>
          <w:bCs/>
          <w:iCs/>
          <w:lang w:val="en-US"/>
        </w:rPr>
        <w:t>0.1). Time on task effects were also clearly present since block and probe number were both negatively correlated with MW score.</w:t>
      </w:r>
    </w:p>
    <w:p w14:paraId="5B272B38" w14:textId="17FC7102" w:rsidR="00563DA4" w:rsidRDefault="004635D9" w:rsidP="00B045EA">
      <w:pPr>
        <w:keepNext/>
        <w:ind w:left="-284" w:right="-330"/>
      </w:pPr>
      <w:r w:rsidRPr="004635D9">
        <w:rPr>
          <w:rFonts w:ascii="Times New Roman" w:hAnsi="Times New Roman" w:cs="Times New Roman"/>
          <w:bCs/>
          <w:iCs/>
          <w:noProof/>
          <w:lang w:val="en-US"/>
        </w:rPr>
        <w:drawing>
          <wp:inline distT="0" distB="0" distL="0" distR="0" wp14:anchorId="79FB8328" wp14:editId="66E4BA31">
            <wp:extent cx="3611418" cy="258929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l="678" t="949" r="2072" b="1448"/>
                    <a:stretch/>
                  </pic:blipFill>
                  <pic:spPr bwMode="auto">
                    <a:xfrm>
                      <a:off x="0" y="0"/>
                      <a:ext cx="3783258" cy="2712501"/>
                    </a:xfrm>
                    <a:prstGeom prst="rect">
                      <a:avLst/>
                    </a:prstGeom>
                    <a:noFill/>
                    <a:ln>
                      <a:noFill/>
                    </a:ln>
                    <a:extLst>
                      <a:ext uri="{53640926-AAD7-44D8-BBD7-CCE9431645EC}">
                        <a14:shadowObscured xmlns:a14="http://schemas.microsoft.com/office/drawing/2010/main"/>
                      </a:ext>
                    </a:extLst>
                  </pic:spPr>
                </pic:pic>
              </a:graphicData>
            </a:graphic>
          </wp:inline>
        </w:drawing>
      </w:r>
      <w:r w:rsidR="00563DA4" w:rsidRPr="004635D9">
        <w:rPr>
          <w:rFonts w:ascii="Times New Roman" w:eastAsia="Times New Roman" w:hAnsi="Times New Roman" w:cs="Times New Roman"/>
          <w:noProof/>
          <w:lang w:eastAsia="en-GB"/>
        </w:rPr>
        <w:drawing>
          <wp:inline distT="0" distB="0" distL="0" distR="0" wp14:anchorId="4A8805EF" wp14:editId="70D380C6">
            <wp:extent cx="2508004" cy="273821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25005" r="11013" b="2202"/>
                    <a:stretch/>
                  </pic:blipFill>
                  <pic:spPr bwMode="auto">
                    <a:xfrm>
                      <a:off x="0" y="0"/>
                      <a:ext cx="2536263" cy="2769067"/>
                    </a:xfrm>
                    <a:prstGeom prst="rect">
                      <a:avLst/>
                    </a:prstGeom>
                    <a:noFill/>
                    <a:ln>
                      <a:noFill/>
                    </a:ln>
                    <a:extLst>
                      <a:ext uri="{53640926-AAD7-44D8-BBD7-CCE9431645EC}">
                        <a14:shadowObscured xmlns:a14="http://schemas.microsoft.com/office/drawing/2010/main"/>
                      </a:ext>
                    </a:extLst>
                  </pic:spPr>
                </pic:pic>
              </a:graphicData>
            </a:graphic>
          </wp:inline>
        </w:drawing>
      </w:r>
    </w:p>
    <w:p w14:paraId="08B1F1CB" w14:textId="39AC2487" w:rsidR="00563DA4" w:rsidRPr="00563DA4" w:rsidRDefault="00563DA4" w:rsidP="00F92BA1">
      <w:pPr>
        <w:pStyle w:val="Caption"/>
        <w:ind w:left="-426" w:right="-330"/>
        <w:rPr>
          <w:rFonts w:ascii="Times New Roman" w:hAnsi="Times New Roman" w:cs="Times New Roman"/>
          <w:color w:val="auto"/>
          <w:sz w:val="22"/>
          <w:szCs w:val="22"/>
        </w:rPr>
      </w:pPr>
      <w:r w:rsidRPr="00563DA4">
        <w:rPr>
          <w:rFonts w:ascii="Times New Roman" w:hAnsi="Times New Roman" w:cs="Times New Roman"/>
          <w:b/>
          <w:bCs/>
          <w:color w:val="auto"/>
          <w:sz w:val="22"/>
          <w:szCs w:val="22"/>
        </w:rPr>
        <w:t xml:space="preserve">Figure </w:t>
      </w:r>
      <w:r w:rsidRPr="00563DA4">
        <w:rPr>
          <w:rFonts w:ascii="Times New Roman" w:hAnsi="Times New Roman" w:cs="Times New Roman"/>
          <w:b/>
          <w:bCs/>
          <w:color w:val="auto"/>
          <w:sz w:val="22"/>
          <w:szCs w:val="22"/>
        </w:rPr>
        <w:fldChar w:fldCharType="begin"/>
      </w:r>
      <w:r w:rsidRPr="00563DA4">
        <w:rPr>
          <w:rFonts w:ascii="Times New Roman" w:hAnsi="Times New Roman" w:cs="Times New Roman"/>
          <w:b/>
          <w:bCs/>
          <w:color w:val="auto"/>
          <w:sz w:val="22"/>
          <w:szCs w:val="22"/>
        </w:rPr>
        <w:instrText xml:space="preserve"> SEQ Figure \* ARABIC </w:instrText>
      </w:r>
      <w:r w:rsidRPr="00563DA4">
        <w:rPr>
          <w:rFonts w:ascii="Times New Roman" w:hAnsi="Times New Roman" w:cs="Times New Roman"/>
          <w:b/>
          <w:bCs/>
          <w:color w:val="auto"/>
          <w:sz w:val="22"/>
          <w:szCs w:val="22"/>
        </w:rPr>
        <w:fldChar w:fldCharType="separate"/>
      </w:r>
      <w:r w:rsidR="0051761E">
        <w:rPr>
          <w:rFonts w:ascii="Times New Roman" w:hAnsi="Times New Roman" w:cs="Times New Roman"/>
          <w:b/>
          <w:bCs/>
          <w:noProof/>
          <w:color w:val="auto"/>
          <w:sz w:val="22"/>
          <w:szCs w:val="22"/>
        </w:rPr>
        <w:t>6</w:t>
      </w:r>
      <w:r w:rsidRPr="00563DA4">
        <w:rPr>
          <w:rFonts w:ascii="Times New Roman" w:hAnsi="Times New Roman" w:cs="Times New Roman"/>
          <w:b/>
          <w:bCs/>
          <w:color w:val="auto"/>
          <w:sz w:val="22"/>
          <w:szCs w:val="22"/>
        </w:rPr>
        <w:fldChar w:fldCharType="end"/>
      </w:r>
      <w:r w:rsidRPr="00563DA4">
        <w:rPr>
          <w:rFonts w:ascii="Times New Roman" w:hAnsi="Times New Roman" w:cs="Times New Roman"/>
          <w:b/>
          <w:bCs/>
          <w:color w:val="auto"/>
          <w:sz w:val="22"/>
          <w:szCs w:val="22"/>
          <w:lang w:val="en-US"/>
        </w:rPr>
        <w:t xml:space="preserve">. </w:t>
      </w:r>
      <w:r>
        <w:rPr>
          <w:rFonts w:ascii="Times New Roman" w:hAnsi="Times New Roman" w:cs="Times New Roman"/>
          <w:b/>
          <w:bCs/>
          <w:color w:val="auto"/>
          <w:sz w:val="22"/>
          <w:szCs w:val="22"/>
          <w:lang w:val="en-US"/>
        </w:rPr>
        <w:t xml:space="preserve">Left: </w:t>
      </w:r>
      <w:r w:rsidRPr="00563DA4">
        <w:rPr>
          <w:rFonts w:ascii="Times New Roman" w:hAnsi="Times New Roman" w:cs="Times New Roman"/>
          <w:color w:val="auto"/>
          <w:sz w:val="22"/>
          <w:szCs w:val="22"/>
          <w:lang w:val="en-US"/>
        </w:rPr>
        <w:t>interaction of</w:t>
      </w:r>
      <w:r>
        <w:rPr>
          <w:rFonts w:ascii="Times New Roman" w:hAnsi="Times New Roman" w:cs="Times New Roman"/>
          <w:b/>
          <w:bCs/>
          <w:color w:val="auto"/>
          <w:sz w:val="22"/>
          <w:szCs w:val="22"/>
          <w:lang w:val="en-US"/>
        </w:rPr>
        <w:t xml:space="preserve"> </w:t>
      </w:r>
      <w:r>
        <w:rPr>
          <w:rFonts w:ascii="Times New Roman" w:hAnsi="Times New Roman" w:cs="Times New Roman"/>
          <w:color w:val="auto"/>
          <w:sz w:val="22"/>
          <w:szCs w:val="22"/>
          <w:lang w:val="en-US"/>
        </w:rPr>
        <w:t xml:space="preserve">AE and BV depending on subject state. For on-task states: AE is increased, BV is decreased. The pattern is reversed for off-task states. This interaction is a direct replication of  </w:t>
      </w:r>
      <w:r w:rsidR="00965CC2">
        <w:rPr>
          <w:rFonts w:ascii="Times New Roman" w:hAnsi="Times New Roman" w:cs="Times New Roman"/>
          <w:color w:val="auto"/>
          <w:sz w:val="22"/>
          <w:szCs w:val="22"/>
          <w:lang w:val="en-US"/>
        </w:rPr>
        <w:t xml:space="preserve">study 1 from </w:t>
      </w:r>
      <w:r w:rsidR="00965CC2">
        <w:rPr>
          <w:rFonts w:ascii="Times New Roman" w:hAnsi="Times New Roman" w:cs="Times New Roman"/>
          <w:color w:val="auto"/>
          <w:sz w:val="22"/>
          <w:szCs w:val="22"/>
          <w:lang w:val="en-US"/>
        </w:rPr>
        <w:fldChar w:fldCharType="begin" w:fldLock="1"/>
      </w:r>
      <w:r w:rsidR="00965CC2">
        <w:rPr>
          <w:rFonts w:ascii="Times New Roman" w:hAnsi="Times New Roman" w:cs="Times New Roman"/>
          <w:color w:val="auto"/>
          <w:sz w:val="22"/>
          <w:szCs w:val="22"/>
          <w:lang w:val="en-US"/>
        </w:rPr>
        <w:instrText>ADDIN paperpile_citation &lt;clusterId&gt;N479A739Q129U741&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965CC2">
        <w:rPr>
          <w:rFonts w:ascii="Times New Roman" w:hAnsi="Times New Roman" w:cs="Times New Roman"/>
          <w:color w:val="auto"/>
          <w:sz w:val="22"/>
          <w:szCs w:val="22"/>
          <w:lang w:val="en-US"/>
        </w:rPr>
        <w:fldChar w:fldCharType="separate"/>
      </w:r>
      <w:r w:rsidR="00965CC2" w:rsidRPr="00965CC2">
        <w:rPr>
          <w:rFonts w:ascii="Times New Roman" w:hAnsi="Times New Roman" w:cs="Times New Roman"/>
          <w:i w:val="0"/>
          <w:noProof/>
          <w:color w:val="auto"/>
          <w:sz w:val="22"/>
          <w:szCs w:val="22"/>
          <w:lang w:val="en-US"/>
        </w:rPr>
        <w:t xml:space="preserve">Boayue et al., </w:t>
      </w:r>
      <w:r w:rsidR="00965CC2">
        <w:rPr>
          <w:rFonts w:ascii="Times New Roman" w:hAnsi="Times New Roman" w:cs="Times New Roman"/>
          <w:i w:val="0"/>
          <w:noProof/>
          <w:color w:val="auto"/>
          <w:sz w:val="22"/>
          <w:szCs w:val="22"/>
          <w:lang w:val="en-US"/>
        </w:rPr>
        <w:t>(</w:t>
      </w:r>
      <w:r w:rsidR="00965CC2" w:rsidRPr="00965CC2">
        <w:rPr>
          <w:rFonts w:ascii="Times New Roman" w:hAnsi="Times New Roman" w:cs="Times New Roman"/>
          <w:i w:val="0"/>
          <w:noProof/>
          <w:color w:val="auto"/>
          <w:sz w:val="22"/>
          <w:szCs w:val="22"/>
          <w:lang w:val="en-US"/>
        </w:rPr>
        <w:t>2021)</w:t>
      </w:r>
      <w:r w:rsidR="00965CC2">
        <w:rPr>
          <w:rFonts w:ascii="Times New Roman" w:hAnsi="Times New Roman" w:cs="Times New Roman"/>
          <w:color w:val="auto"/>
          <w:sz w:val="22"/>
          <w:szCs w:val="22"/>
          <w:lang w:val="en-US"/>
        </w:rPr>
        <w:fldChar w:fldCharType="end"/>
      </w:r>
      <w:r w:rsidR="00965CC2">
        <w:rPr>
          <w:rFonts w:ascii="Times New Roman" w:hAnsi="Times New Roman" w:cs="Times New Roman"/>
          <w:color w:val="auto"/>
          <w:sz w:val="22"/>
          <w:szCs w:val="22"/>
          <w:lang w:val="en-US"/>
        </w:rPr>
        <w:t xml:space="preserve">. </w:t>
      </w:r>
      <w:r w:rsidR="00F92BA1" w:rsidRPr="00E3401D">
        <w:rPr>
          <w:rFonts w:ascii="Times New Roman" w:hAnsi="Times New Roman" w:cs="Times New Roman"/>
          <w:b/>
          <w:bCs/>
          <w:color w:val="auto"/>
          <w:sz w:val="22"/>
          <w:szCs w:val="22"/>
          <w:lang w:val="en-US"/>
        </w:rPr>
        <w:t>Right:</w:t>
      </w:r>
      <w:r w:rsidR="00F92BA1">
        <w:rPr>
          <w:rFonts w:ascii="Times New Roman" w:hAnsi="Times New Roman" w:cs="Times New Roman"/>
          <w:color w:val="auto"/>
          <w:sz w:val="22"/>
          <w:szCs w:val="22"/>
          <w:lang w:val="en-US"/>
        </w:rPr>
        <w:t xml:space="preserve"> Spearman’s correlation matrix for all variables potentially being linked. Probe number and block represent time on task. Non-significant (p &gt; 0.05) coefficients are crossed out.</w:t>
      </w:r>
    </w:p>
    <w:p w14:paraId="576343C0" w14:textId="0B9EFB3E" w:rsidR="00E90723" w:rsidRPr="00B045EA" w:rsidRDefault="004635D9" w:rsidP="00B045EA">
      <w:pPr>
        <w:spacing w:line="360" w:lineRule="auto"/>
        <w:ind w:left="-284" w:right="-330" w:firstLine="568"/>
        <w:jc w:val="both"/>
        <w:rPr>
          <w:rFonts w:ascii="Times New Roman" w:eastAsia="Times New Roman" w:hAnsi="Times New Roman" w:cs="Times New Roman"/>
          <w:lang w:val="en-US" w:eastAsia="en-GB"/>
        </w:rPr>
      </w:pPr>
      <w:r w:rsidRPr="004635D9">
        <w:t xml:space="preserve"> </w:t>
      </w:r>
      <w:r w:rsidR="00E3401D">
        <w:rPr>
          <w:rFonts w:ascii="Times New Roman" w:hAnsi="Times New Roman" w:cs="Times New Roman"/>
          <w:lang w:val="en-US"/>
        </w:rPr>
        <w:t xml:space="preserve">These findings let us further our design of the TMS-EEG experiment </w:t>
      </w:r>
      <w:r w:rsidR="00B045EA">
        <w:rPr>
          <w:rFonts w:ascii="Times New Roman" w:hAnsi="Times New Roman" w:cs="Times New Roman"/>
          <w:lang w:val="en-US"/>
        </w:rPr>
        <w:t>and allowed us to confirm that the task in question is sensitive enough to detect changes in executive control and behavioral variability. Also, the exploratory results confirmed that the link between introspective MW scores and the objective measures provided by the task is indeed present and can be further explored in the context of the preregistered TMS-EEG study.</w:t>
      </w:r>
    </w:p>
    <w:p w14:paraId="0799A3FB" w14:textId="16B9D917" w:rsidR="00B20909" w:rsidRDefault="00A904B4" w:rsidP="00A5457B">
      <w:pPr>
        <w:pBdr>
          <w:top w:val="nil"/>
          <w:left w:val="nil"/>
          <w:bottom w:val="nil"/>
          <w:right w:val="nil"/>
          <w:between w:val="nil"/>
        </w:pBdr>
        <w:spacing w:before="200" w:after="200" w:line="360" w:lineRule="auto"/>
        <w:ind w:left="-284" w:right="-329" w:firstLine="567"/>
        <w:jc w:val="both"/>
        <w:rPr>
          <w:rFonts w:ascii="Times New Roman" w:hAnsi="Times New Roman" w:cs="Times New Roman"/>
          <w:b/>
          <w:i/>
          <w:iCs/>
          <w:lang w:val="en-US"/>
        </w:rPr>
      </w:pPr>
      <w:r w:rsidRPr="00202B82">
        <w:rPr>
          <w:rFonts w:ascii="Times New Roman" w:hAnsi="Times New Roman" w:cs="Times New Roman"/>
          <w:b/>
          <w:i/>
          <w:iCs/>
          <w:lang w:val="en-US"/>
        </w:rPr>
        <w:t>3.</w:t>
      </w:r>
      <w:r w:rsidR="00B045EA">
        <w:rPr>
          <w:rFonts w:ascii="Times New Roman" w:hAnsi="Times New Roman" w:cs="Times New Roman"/>
          <w:b/>
          <w:i/>
          <w:iCs/>
          <w:lang w:val="en-US"/>
        </w:rPr>
        <w:t xml:space="preserve">2. </w:t>
      </w:r>
      <w:r w:rsidRPr="00202B82">
        <w:rPr>
          <w:rFonts w:ascii="Times New Roman" w:hAnsi="Times New Roman" w:cs="Times New Roman"/>
          <w:b/>
          <w:i/>
          <w:iCs/>
          <w:lang w:val="en-US"/>
        </w:rPr>
        <w:t xml:space="preserve"> </w:t>
      </w:r>
      <w:r w:rsidR="00862FD9">
        <w:rPr>
          <w:rFonts w:ascii="Times New Roman" w:hAnsi="Times New Roman" w:cs="Times New Roman"/>
          <w:b/>
          <w:i/>
          <w:iCs/>
          <w:lang w:val="en-US"/>
        </w:rPr>
        <w:t xml:space="preserve">MW Score: </w:t>
      </w:r>
      <w:r w:rsidR="00202B82" w:rsidRPr="00202B82">
        <w:rPr>
          <w:rFonts w:ascii="Times New Roman" w:hAnsi="Times New Roman" w:cs="Times New Roman"/>
          <w:b/>
          <w:i/>
          <w:iCs/>
          <w:lang w:val="en-US"/>
        </w:rPr>
        <w:t xml:space="preserve">Hierarchical Ordered </w:t>
      </w:r>
      <w:proofErr w:type="spellStart"/>
      <w:r w:rsidR="00202B82" w:rsidRPr="00202B82">
        <w:rPr>
          <w:rFonts w:ascii="Times New Roman" w:hAnsi="Times New Roman" w:cs="Times New Roman"/>
          <w:b/>
          <w:i/>
          <w:iCs/>
          <w:lang w:val="en-US"/>
        </w:rPr>
        <w:t>Probit</w:t>
      </w:r>
      <w:proofErr w:type="spellEnd"/>
      <w:r w:rsidR="00202B82" w:rsidRPr="00202B82">
        <w:rPr>
          <w:rFonts w:ascii="Times New Roman" w:hAnsi="Times New Roman" w:cs="Times New Roman"/>
          <w:b/>
          <w:i/>
          <w:iCs/>
          <w:lang w:val="en-US"/>
        </w:rPr>
        <w:t xml:space="preserve"> Model</w:t>
      </w:r>
    </w:p>
    <w:p w14:paraId="31E0D312" w14:textId="2F4040DD" w:rsidR="00202B82" w:rsidRDefault="00202B82" w:rsidP="00D415DF">
      <w:pPr>
        <w:pBdr>
          <w:top w:val="nil"/>
          <w:left w:val="nil"/>
          <w:bottom w:val="nil"/>
          <w:right w:val="nil"/>
          <w:between w:val="nil"/>
        </w:pBdr>
        <w:spacing w:before="200" w:line="360" w:lineRule="auto"/>
        <w:ind w:left="-284" w:right="-330" w:firstLine="568"/>
        <w:jc w:val="both"/>
        <w:rPr>
          <w:rFonts w:ascii="Times New Roman" w:hAnsi="Times New Roman" w:cs="Times New Roman"/>
          <w:bCs/>
          <w:i/>
          <w:iCs/>
          <w:lang w:val="en-US"/>
        </w:rPr>
      </w:pPr>
      <w:r w:rsidRPr="00202B82">
        <w:rPr>
          <w:rFonts w:ascii="Times New Roman" w:hAnsi="Times New Roman" w:cs="Times New Roman"/>
          <w:bCs/>
          <w:i/>
          <w:iCs/>
          <w:lang w:val="en-US"/>
        </w:rPr>
        <w:t>3.1.1 Model Sele</w:t>
      </w:r>
      <w:r>
        <w:rPr>
          <w:rFonts w:ascii="Times New Roman" w:hAnsi="Times New Roman" w:cs="Times New Roman"/>
          <w:bCs/>
          <w:i/>
          <w:iCs/>
          <w:lang w:val="en-US"/>
        </w:rPr>
        <w:t>c</w:t>
      </w:r>
      <w:r w:rsidRPr="00202B82">
        <w:rPr>
          <w:rFonts w:ascii="Times New Roman" w:hAnsi="Times New Roman" w:cs="Times New Roman"/>
          <w:bCs/>
          <w:i/>
          <w:iCs/>
          <w:lang w:val="en-US"/>
        </w:rPr>
        <w:t>tion</w:t>
      </w:r>
    </w:p>
    <w:p w14:paraId="71A2C801" w14:textId="1AD64EA1" w:rsidR="00806365" w:rsidRPr="003E7BB4" w:rsidRDefault="00C92468" w:rsidP="00806365">
      <w:pPr>
        <w:pBdr>
          <w:top w:val="nil"/>
          <w:left w:val="nil"/>
          <w:bottom w:val="nil"/>
          <w:right w:val="nil"/>
          <w:between w:val="nil"/>
        </w:pBdr>
        <w:tabs>
          <w:tab w:val="left" w:pos="284"/>
        </w:tabs>
        <w:spacing w:before="200" w:line="360" w:lineRule="auto"/>
        <w:ind w:left="-284" w:right="-330" w:firstLine="568"/>
        <w:jc w:val="both"/>
        <w:rPr>
          <w:rFonts w:ascii="Times New Roman" w:hAnsi="Times New Roman" w:cs="Times New Roman"/>
          <w:bCs/>
          <w:lang w:val="en-US"/>
        </w:rPr>
      </w:pPr>
      <w:r>
        <w:rPr>
          <w:rFonts w:ascii="Times New Roman" w:hAnsi="Times New Roman" w:cs="Times New Roman"/>
          <w:bCs/>
          <w:iCs/>
          <w:lang w:val="en-US"/>
        </w:rPr>
        <w:t>We fitted eight models of increasing complexity involving the following independent variables</w:t>
      </w:r>
      <w:r w:rsidRPr="0029075D">
        <w:rPr>
          <w:rFonts w:ascii="Times New Roman" w:hAnsi="Times New Roman" w:cs="Times New Roman"/>
          <w:bCs/>
          <w:iCs/>
        </w:rPr>
        <w:t>: BV, AE</w:t>
      </w:r>
      <w:r>
        <w:rPr>
          <w:rFonts w:ascii="Times New Roman" w:hAnsi="Times New Roman" w:cs="Times New Roman"/>
          <w:bCs/>
          <w:iCs/>
          <w:lang w:val="en-US"/>
        </w:rPr>
        <w:t>, the interaction thereof</w:t>
      </w:r>
      <w:r w:rsidRPr="0029075D">
        <w:rPr>
          <w:rFonts w:ascii="Times New Roman" w:hAnsi="Times New Roman" w:cs="Times New Roman"/>
          <w:bCs/>
          <w:iCs/>
        </w:rPr>
        <w:t>, trial</w:t>
      </w:r>
      <w:r>
        <w:rPr>
          <w:rFonts w:ascii="Times New Roman" w:hAnsi="Times New Roman" w:cs="Times New Roman"/>
          <w:bCs/>
          <w:iCs/>
          <w:lang w:val="en-US"/>
        </w:rPr>
        <w:t xml:space="preserve"> and condition</w:t>
      </w:r>
      <w:r w:rsidRPr="0029075D">
        <w:rPr>
          <w:rFonts w:ascii="Times New Roman" w:hAnsi="Times New Roman" w:cs="Times New Roman"/>
          <w:bCs/>
          <w:iCs/>
        </w:rPr>
        <w:t xml:space="preserve"> </w:t>
      </w:r>
      <w:r>
        <w:rPr>
          <w:rFonts w:ascii="Times New Roman" w:hAnsi="Times New Roman" w:cs="Times New Roman"/>
          <w:bCs/>
          <w:iCs/>
          <w:lang w:val="en-US"/>
        </w:rPr>
        <w:t xml:space="preserve">(baseline vs. active </w:t>
      </w:r>
      <w:proofErr w:type="spellStart"/>
      <w:r>
        <w:rPr>
          <w:rFonts w:ascii="Times New Roman" w:hAnsi="Times New Roman" w:cs="Times New Roman"/>
          <w:bCs/>
          <w:iCs/>
          <w:lang w:val="en-US"/>
        </w:rPr>
        <w:t>rhTMS</w:t>
      </w:r>
      <w:proofErr w:type="spellEnd"/>
      <w:r>
        <w:rPr>
          <w:rFonts w:ascii="Times New Roman" w:hAnsi="Times New Roman" w:cs="Times New Roman"/>
          <w:bCs/>
          <w:iCs/>
          <w:lang w:val="en-US"/>
        </w:rPr>
        <w:t xml:space="preserve"> vs. sham </w:t>
      </w:r>
      <w:proofErr w:type="spellStart"/>
      <w:r>
        <w:rPr>
          <w:rFonts w:ascii="Times New Roman" w:hAnsi="Times New Roman" w:cs="Times New Roman"/>
          <w:bCs/>
          <w:iCs/>
          <w:lang w:val="en-US"/>
        </w:rPr>
        <w:t>rhTMS</w:t>
      </w:r>
      <w:proofErr w:type="spellEnd"/>
      <w:r>
        <w:rPr>
          <w:rFonts w:ascii="Times New Roman" w:hAnsi="Times New Roman" w:cs="Times New Roman"/>
          <w:bCs/>
          <w:iCs/>
          <w:lang w:val="en-US"/>
        </w:rPr>
        <w:t xml:space="preserve"> vs. active </w:t>
      </w:r>
      <w:proofErr w:type="spellStart"/>
      <w:r>
        <w:rPr>
          <w:rFonts w:ascii="Times New Roman" w:hAnsi="Times New Roman" w:cs="Times New Roman"/>
          <w:bCs/>
          <w:iCs/>
          <w:lang w:val="en-US"/>
        </w:rPr>
        <w:t>arrhTMS</w:t>
      </w:r>
      <w:proofErr w:type="spellEnd"/>
      <w:r>
        <w:rPr>
          <w:rFonts w:ascii="Times New Roman" w:hAnsi="Times New Roman" w:cs="Times New Roman"/>
          <w:bCs/>
          <w:iCs/>
          <w:lang w:val="en-US"/>
        </w:rPr>
        <w:t xml:space="preserve"> vs. sham </w:t>
      </w:r>
      <w:proofErr w:type="spellStart"/>
      <w:r>
        <w:rPr>
          <w:rFonts w:ascii="Times New Roman" w:hAnsi="Times New Roman" w:cs="Times New Roman"/>
          <w:bCs/>
          <w:iCs/>
          <w:lang w:val="en-US"/>
        </w:rPr>
        <w:t>arrhTMS</w:t>
      </w:r>
      <w:proofErr w:type="spellEnd"/>
      <w:r w:rsidRPr="0029075D">
        <w:rPr>
          <w:rFonts w:ascii="Times New Roman" w:hAnsi="Times New Roman" w:cs="Times New Roman"/>
          <w:bCs/>
          <w:iCs/>
        </w:rPr>
        <w:t>)</w:t>
      </w:r>
      <w:r>
        <w:rPr>
          <w:rFonts w:ascii="Times New Roman" w:hAnsi="Times New Roman" w:cs="Times New Roman"/>
          <w:bCs/>
          <w:iCs/>
          <w:lang w:val="en-US"/>
        </w:rPr>
        <w:t>. Since hierarchical models allow to account for nested effects within groups or individuals, each model include</w:t>
      </w:r>
      <w:r w:rsidR="008919B6">
        <w:rPr>
          <w:rFonts w:ascii="Times New Roman" w:hAnsi="Times New Roman" w:cs="Times New Roman"/>
          <w:bCs/>
          <w:iCs/>
          <w:lang w:val="en-US"/>
        </w:rPr>
        <w:t>s</w:t>
      </w:r>
      <w:r>
        <w:rPr>
          <w:rFonts w:ascii="Times New Roman" w:hAnsi="Times New Roman" w:cs="Times New Roman"/>
          <w:bCs/>
          <w:iCs/>
          <w:lang w:val="en-US"/>
        </w:rPr>
        <w:t xml:space="preserve"> effect</w:t>
      </w:r>
      <w:r w:rsidR="008919B6">
        <w:rPr>
          <w:rFonts w:ascii="Times New Roman" w:hAnsi="Times New Roman" w:cs="Times New Roman"/>
          <w:bCs/>
          <w:iCs/>
          <w:lang w:val="en-US"/>
        </w:rPr>
        <w:t>s</w:t>
      </w:r>
      <w:r>
        <w:rPr>
          <w:rFonts w:ascii="Times New Roman" w:hAnsi="Times New Roman" w:cs="Times New Roman"/>
          <w:bCs/>
          <w:iCs/>
          <w:lang w:val="en-US"/>
        </w:rPr>
        <w:t xml:space="preserve"> of condition nested within subjects. By introducing this effect, we explicitly acknowledge that TMS exerts an effect characterized by large </w:t>
      </w:r>
      <w:r>
        <w:rPr>
          <w:rFonts w:ascii="Times New Roman" w:hAnsi="Times New Roman" w:cs="Times New Roman"/>
          <w:bCs/>
          <w:iCs/>
          <w:lang w:val="en-US"/>
        </w:rPr>
        <w:lastRenderedPageBreak/>
        <w:t xml:space="preserve">intra-subject variability which cannot be ignored. </w:t>
      </w:r>
      <w:r w:rsidR="00AA7C68" w:rsidRPr="006D1F9B">
        <w:rPr>
          <w:rFonts w:ascii="Times New Roman" w:hAnsi="Times New Roman" w:cs="Times New Roman"/>
          <w:bCs/>
          <w:highlight w:val="red"/>
          <w:lang w:val="en-US"/>
        </w:rPr>
        <w:t xml:space="preserve">The winning model as indicated by LOO-CV </w:t>
      </w:r>
      <w:r w:rsidR="00351EAF" w:rsidRPr="006D1F9B">
        <w:rPr>
          <w:rFonts w:ascii="Times New Roman" w:hAnsi="Times New Roman" w:cs="Times New Roman"/>
          <w:bCs/>
          <w:highlight w:val="red"/>
          <w:lang w:val="en-US"/>
        </w:rPr>
        <w:t>()</w:t>
      </w:r>
      <w:r w:rsidR="00351EAF">
        <w:rPr>
          <w:rFonts w:ascii="Times New Roman" w:hAnsi="Times New Roman" w:cs="Times New Roman"/>
          <w:bCs/>
          <w:lang w:val="en-US"/>
        </w:rPr>
        <w:t xml:space="preserve"> </w:t>
      </w:r>
      <w:r w:rsidR="00390685">
        <w:rPr>
          <w:rFonts w:ascii="Times New Roman" w:hAnsi="Times New Roman" w:cs="Times New Roman"/>
          <w:bCs/>
          <w:lang w:val="en-US"/>
        </w:rPr>
        <w:t>featured AE, BV</w:t>
      </w:r>
      <w:r w:rsidR="00037FBD">
        <w:rPr>
          <w:rFonts w:ascii="Times New Roman" w:hAnsi="Times New Roman" w:cs="Times New Roman"/>
          <w:bCs/>
          <w:lang w:val="en-US"/>
        </w:rPr>
        <w:t>, condition, block number, probe number</w:t>
      </w:r>
      <w:r w:rsidR="00AA7C68">
        <w:rPr>
          <w:rFonts w:ascii="Times New Roman" w:hAnsi="Times New Roman" w:cs="Times New Roman"/>
          <w:bCs/>
          <w:lang w:val="en-US"/>
        </w:rPr>
        <w:t xml:space="preserve"> </w:t>
      </w:r>
      <w:r w:rsidR="00037FBD">
        <w:rPr>
          <w:rFonts w:ascii="Times New Roman" w:hAnsi="Times New Roman" w:cs="Times New Roman"/>
          <w:bCs/>
          <w:lang w:val="en-US"/>
        </w:rPr>
        <w:t xml:space="preserve">and the </w:t>
      </w:r>
      <w:r>
        <w:rPr>
          <w:rFonts w:ascii="Times New Roman" w:hAnsi="Times New Roman" w:cs="Times New Roman"/>
          <w:bCs/>
          <w:lang w:val="en-US"/>
        </w:rPr>
        <w:t>effect of the 2</w:t>
      </w:r>
      <w:r w:rsidRPr="00C92468">
        <w:rPr>
          <w:rFonts w:ascii="Times New Roman" w:hAnsi="Times New Roman" w:cs="Times New Roman"/>
          <w:bCs/>
          <w:vertAlign w:val="superscript"/>
          <w:lang w:val="en-US"/>
        </w:rPr>
        <w:t>nd</w:t>
      </w:r>
      <w:r>
        <w:rPr>
          <w:rFonts w:ascii="Times New Roman" w:hAnsi="Times New Roman" w:cs="Times New Roman"/>
          <w:bCs/>
          <w:lang w:val="en-US"/>
        </w:rPr>
        <w:t xml:space="preserve"> visit</w:t>
      </w:r>
      <w:r w:rsidR="003E7BB4">
        <w:rPr>
          <w:rFonts w:ascii="Times New Roman" w:hAnsi="Times New Roman" w:cs="Times New Roman"/>
          <w:bCs/>
          <w:lang w:val="en-US"/>
        </w:rPr>
        <w:t xml:space="preserve"> and had an R</w:t>
      </w:r>
      <w:r w:rsidR="003E7BB4">
        <w:rPr>
          <w:rFonts w:ascii="Times New Roman" w:hAnsi="Times New Roman" w:cs="Times New Roman"/>
          <w:bCs/>
          <w:vertAlign w:val="superscript"/>
          <w:lang w:val="en-US"/>
        </w:rPr>
        <w:t>2</w:t>
      </w:r>
      <w:r w:rsidR="003E7BB4">
        <w:rPr>
          <w:rFonts w:ascii="Times New Roman" w:hAnsi="Times New Roman" w:cs="Times New Roman"/>
          <w:bCs/>
          <w:lang w:val="en-US"/>
        </w:rPr>
        <w:t xml:space="preserve"> </w:t>
      </w:r>
      <w:r w:rsidR="000E61B1">
        <w:rPr>
          <w:rFonts w:ascii="Times New Roman" w:hAnsi="Times New Roman" w:cs="Times New Roman"/>
          <w:bCs/>
          <w:lang w:val="en-US"/>
        </w:rPr>
        <w:t>of</w:t>
      </w:r>
      <w:r w:rsidR="003E7BB4">
        <w:rPr>
          <w:rFonts w:ascii="Times New Roman" w:hAnsi="Times New Roman" w:cs="Times New Roman"/>
          <w:bCs/>
          <w:lang w:val="en-US"/>
        </w:rPr>
        <w:t xml:space="preserve"> 0.35.</w:t>
      </w:r>
    </w:p>
    <w:p w14:paraId="003AD3A7" w14:textId="77777777" w:rsidR="000779CA" w:rsidRDefault="001B5F92" w:rsidP="00402BFE">
      <w:pPr>
        <w:pBdr>
          <w:top w:val="nil"/>
          <w:left w:val="nil"/>
          <w:bottom w:val="nil"/>
          <w:right w:val="nil"/>
          <w:between w:val="nil"/>
        </w:pBdr>
        <w:tabs>
          <w:tab w:val="left" w:pos="284"/>
        </w:tabs>
        <w:spacing w:line="360" w:lineRule="auto"/>
        <w:ind w:left="-284" w:right="-329" w:firstLine="567"/>
        <w:jc w:val="both"/>
        <w:rPr>
          <w:rFonts w:ascii="Times New Roman" w:hAnsi="Times New Roman" w:cs="Times New Roman"/>
          <w:bCs/>
          <w:lang w:val="en-US"/>
        </w:rPr>
      </w:pPr>
      <w:r>
        <w:rPr>
          <w:rFonts w:ascii="Times New Roman" w:hAnsi="Times New Roman" w:cs="Times New Roman"/>
          <w:bCs/>
          <w:lang w:val="en-US"/>
        </w:rPr>
        <w:t>The selected model provided an adequate fit to the data since the main effects of task performance (AE, BV and AE x BV)</w:t>
      </w:r>
      <w:r w:rsidR="008A404C">
        <w:rPr>
          <w:rFonts w:ascii="Times New Roman" w:hAnsi="Times New Roman" w:cs="Times New Roman"/>
          <w:bCs/>
          <w:lang w:val="en-US"/>
        </w:rPr>
        <w:t xml:space="preserve"> and time-on-task (probe number, block)</w:t>
      </w:r>
      <w:r>
        <w:rPr>
          <w:rFonts w:ascii="Times New Roman" w:hAnsi="Times New Roman" w:cs="Times New Roman"/>
          <w:bCs/>
          <w:lang w:val="en-US"/>
        </w:rPr>
        <w:t xml:space="preserve"> </w:t>
      </w:r>
      <w:r w:rsidR="003F191C">
        <w:rPr>
          <w:rFonts w:ascii="Times New Roman" w:hAnsi="Times New Roman" w:cs="Times New Roman"/>
          <w:bCs/>
          <w:lang w:val="en-US"/>
        </w:rPr>
        <w:t xml:space="preserve">on MW score previously reported in </w:t>
      </w:r>
      <w:r w:rsidR="003F191C">
        <w:rPr>
          <w:rFonts w:ascii="Times New Roman" w:hAnsi="Times New Roman" w:cs="Times New Roman"/>
          <w:bCs/>
          <w:lang w:val="en-US"/>
        </w:rPr>
        <w:fldChar w:fldCharType="begin" w:fldLock="1"/>
      </w:r>
      <w:r w:rsidR="003F191C">
        <w:rPr>
          <w:rFonts w:ascii="Times New Roman" w:hAnsi="Times New Roman" w:cs="Times New Roman"/>
          <w:bCs/>
          <w:lang w:val="en-US"/>
        </w:rPr>
        <w:instrText>ADDIN paperpile_citation &lt;clusterId&gt;O489C749R221V842&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3F191C">
        <w:rPr>
          <w:rFonts w:ascii="Times New Roman" w:hAnsi="Times New Roman" w:cs="Times New Roman"/>
          <w:bCs/>
          <w:lang w:val="en-US"/>
        </w:rPr>
        <w:fldChar w:fldCharType="separate"/>
      </w:r>
      <w:r w:rsidR="00740248">
        <w:rPr>
          <w:rFonts w:ascii="Times New Roman" w:hAnsi="Times New Roman" w:cs="Times New Roman"/>
          <w:bCs/>
          <w:noProof/>
          <w:lang w:val="en-US"/>
        </w:rPr>
        <w:t xml:space="preserve">Boayue et al. </w:t>
      </w:r>
      <w:r w:rsidR="008A404C">
        <w:rPr>
          <w:rFonts w:ascii="Times New Roman" w:hAnsi="Times New Roman" w:cs="Times New Roman"/>
          <w:bCs/>
          <w:noProof/>
          <w:lang w:val="en-US"/>
        </w:rPr>
        <w:t>(</w:t>
      </w:r>
      <w:r w:rsidR="00740248">
        <w:rPr>
          <w:rFonts w:ascii="Times New Roman" w:hAnsi="Times New Roman" w:cs="Times New Roman"/>
          <w:bCs/>
          <w:noProof/>
          <w:lang w:val="en-US"/>
        </w:rPr>
        <w:t>2021)</w:t>
      </w:r>
      <w:r w:rsidR="003F191C">
        <w:rPr>
          <w:rFonts w:ascii="Times New Roman" w:hAnsi="Times New Roman" w:cs="Times New Roman"/>
          <w:bCs/>
          <w:lang w:val="en-US"/>
        </w:rPr>
        <w:fldChar w:fldCharType="end"/>
      </w:r>
      <w:r w:rsidR="003F191C">
        <w:rPr>
          <w:rFonts w:ascii="Times New Roman" w:hAnsi="Times New Roman" w:cs="Times New Roman"/>
          <w:bCs/>
          <w:lang w:val="en-US"/>
        </w:rPr>
        <w:t xml:space="preserve"> were replicated</w:t>
      </w:r>
      <w:r w:rsidR="005023BE">
        <w:rPr>
          <w:rFonts w:ascii="Times New Roman" w:hAnsi="Times New Roman" w:cs="Times New Roman"/>
          <w:bCs/>
          <w:lang w:val="en-US"/>
        </w:rPr>
        <w:t xml:space="preserve"> (Table )</w:t>
      </w:r>
      <w:r w:rsidR="003F191C">
        <w:rPr>
          <w:rFonts w:ascii="Times New Roman" w:hAnsi="Times New Roman" w:cs="Times New Roman"/>
          <w:bCs/>
          <w:lang w:val="en-US"/>
        </w:rPr>
        <w:t xml:space="preserve">. More specifically, </w:t>
      </w:r>
      <w:r w:rsidR="008A404C">
        <w:rPr>
          <w:rFonts w:ascii="Times New Roman" w:hAnsi="Times New Roman" w:cs="Times New Roman"/>
          <w:bCs/>
          <w:lang w:val="en-US"/>
        </w:rPr>
        <w:t>higher BV and lower AE were associated with lower MW score.</w:t>
      </w:r>
      <w:r w:rsidR="003F191C">
        <w:rPr>
          <w:rFonts w:ascii="Times New Roman" w:hAnsi="Times New Roman" w:cs="Times New Roman"/>
          <w:bCs/>
          <w:lang w:val="en-US"/>
        </w:rPr>
        <w:t xml:space="preserve"> </w:t>
      </w:r>
    </w:p>
    <w:p w14:paraId="3292319A" w14:textId="78020305" w:rsidR="00402BFE" w:rsidRPr="00B20909" w:rsidRDefault="00CB2A40" w:rsidP="00402BFE">
      <w:pPr>
        <w:pBdr>
          <w:top w:val="nil"/>
          <w:left w:val="nil"/>
          <w:bottom w:val="nil"/>
          <w:right w:val="nil"/>
          <w:between w:val="nil"/>
        </w:pBdr>
        <w:tabs>
          <w:tab w:val="left" w:pos="284"/>
        </w:tabs>
        <w:spacing w:line="360" w:lineRule="auto"/>
        <w:ind w:left="-284" w:right="-329" w:firstLine="567"/>
        <w:jc w:val="both"/>
        <w:rPr>
          <w:rFonts w:ascii="Times New Roman" w:hAnsi="Times New Roman" w:cs="Times New Roman"/>
          <w:bCs/>
          <w:lang w:val="en-US"/>
        </w:rPr>
      </w:pPr>
      <w:r>
        <w:rPr>
          <w:rFonts w:ascii="Times New Roman" w:hAnsi="Times New Roman" w:cs="Times New Roman"/>
          <w:bCs/>
          <w:lang w:val="en-US"/>
        </w:rPr>
        <w:t xml:space="preserve">Upon visual inspection, one can assert that </w:t>
      </w:r>
      <w:proofErr w:type="spellStart"/>
      <w:r>
        <w:rPr>
          <w:rFonts w:ascii="Times New Roman" w:hAnsi="Times New Roman" w:cs="Times New Roman"/>
          <w:bCs/>
          <w:lang w:val="en-US"/>
        </w:rPr>
        <w:t>rhTMS</w:t>
      </w:r>
      <w:proofErr w:type="spellEnd"/>
      <w:r>
        <w:rPr>
          <w:rFonts w:ascii="Times New Roman" w:hAnsi="Times New Roman" w:cs="Times New Roman"/>
          <w:bCs/>
          <w:lang w:val="en-US"/>
        </w:rPr>
        <w:t xml:space="preserve"> had a positive effect on MW score, </w:t>
      </w:r>
      <w:proofErr w:type="gramStart"/>
      <w:r>
        <w:rPr>
          <w:rFonts w:ascii="Times New Roman" w:hAnsi="Times New Roman" w:cs="Times New Roman"/>
          <w:bCs/>
          <w:lang w:val="en-US"/>
        </w:rPr>
        <w:t>i.e.</w:t>
      </w:r>
      <w:proofErr w:type="gramEnd"/>
      <w:r>
        <w:rPr>
          <w:rFonts w:ascii="Times New Roman" w:hAnsi="Times New Roman" w:cs="Times New Roman"/>
          <w:bCs/>
          <w:lang w:val="en-US"/>
        </w:rPr>
        <w:t xml:space="preserve"> during online</w:t>
      </w:r>
      <w:r w:rsidR="00F10EBA">
        <w:rPr>
          <w:rFonts w:ascii="Times New Roman" w:hAnsi="Times New Roman" w:cs="Times New Roman"/>
          <w:bCs/>
          <w:lang w:val="en-US"/>
        </w:rPr>
        <w:t xml:space="preserve"> active</w:t>
      </w:r>
      <w:r>
        <w:rPr>
          <w:rFonts w:ascii="Times New Roman" w:hAnsi="Times New Roman" w:cs="Times New Roman"/>
          <w:bCs/>
          <w:lang w:val="en-US"/>
        </w:rPr>
        <w:t xml:space="preserve"> </w:t>
      </w:r>
      <w:proofErr w:type="spellStart"/>
      <w:r>
        <w:rPr>
          <w:rFonts w:ascii="Times New Roman" w:hAnsi="Times New Roman" w:cs="Times New Roman"/>
          <w:bCs/>
          <w:lang w:val="en-US"/>
        </w:rPr>
        <w:t>rhTMS</w:t>
      </w:r>
      <w:proofErr w:type="spellEnd"/>
      <w:r>
        <w:rPr>
          <w:rFonts w:ascii="Times New Roman" w:hAnsi="Times New Roman" w:cs="Times New Roman"/>
          <w:bCs/>
          <w:lang w:val="en-US"/>
        </w:rPr>
        <w:t xml:space="preserve"> subjects</w:t>
      </w:r>
      <w:r w:rsidR="001B5F92">
        <w:rPr>
          <w:rFonts w:ascii="Times New Roman" w:hAnsi="Times New Roman" w:cs="Times New Roman"/>
          <w:bCs/>
          <w:lang w:val="en-US"/>
        </w:rPr>
        <w:t xml:space="preserve"> reported being more on-task overall. In contrast, </w:t>
      </w:r>
      <w:proofErr w:type="spellStart"/>
      <w:r w:rsidR="001B5F92">
        <w:rPr>
          <w:rFonts w:ascii="Times New Roman" w:hAnsi="Times New Roman" w:cs="Times New Roman"/>
          <w:bCs/>
          <w:lang w:val="en-US"/>
        </w:rPr>
        <w:t>arrhTMS</w:t>
      </w:r>
      <w:proofErr w:type="spellEnd"/>
      <w:r w:rsidR="001B5F92">
        <w:rPr>
          <w:rFonts w:ascii="Times New Roman" w:hAnsi="Times New Roman" w:cs="Times New Roman"/>
          <w:bCs/>
          <w:lang w:val="en-US"/>
        </w:rPr>
        <w:t xml:space="preserve"> visibly had no effect on MW and during sham conditions subjects tended to be more off-task. Coefficient estimations for each parameter of the selected model can be viewed in figure </w:t>
      </w:r>
      <w:r w:rsidR="009A585D">
        <w:rPr>
          <w:rFonts w:ascii="Times New Roman" w:hAnsi="Times New Roman" w:cs="Times New Roman"/>
          <w:bCs/>
          <w:lang w:val="en-US"/>
        </w:rPr>
        <w:t>3</w:t>
      </w:r>
      <w:r w:rsidR="00402BFE">
        <w:rPr>
          <w:rFonts w:ascii="Times New Roman" w:hAnsi="Times New Roman" w:cs="Times New Roman"/>
          <w:bCs/>
          <w:lang w:val="en-US"/>
        </w:rPr>
        <w:t>.</w:t>
      </w:r>
    </w:p>
    <w:p w14:paraId="7FD91A06" w14:textId="53F45113" w:rsidR="00862FD9" w:rsidRDefault="00202B82" w:rsidP="00037FBD">
      <w:pPr>
        <w:pBdr>
          <w:top w:val="nil"/>
          <w:left w:val="nil"/>
          <w:bottom w:val="nil"/>
          <w:right w:val="nil"/>
          <w:between w:val="nil"/>
        </w:pBdr>
        <w:spacing w:before="200" w:line="360" w:lineRule="auto"/>
        <w:ind w:left="360" w:right="-330"/>
        <w:jc w:val="both"/>
        <w:rPr>
          <w:rFonts w:ascii="Times New Roman" w:hAnsi="Times New Roman" w:cs="Times New Roman"/>
          <w:bCs/>
          <w:i/>
          <w:iCs/>
          <w:lang w:val="en-US"/>
        </w:rPr>
      </w:pPr>
      <w:r>
        <w:rPr>
          <w:rFonts w:ascii="Times New Roman" w:hAnsi="Times New Roman" w:cs="Times New Roman"/>
          <w:bCs/>
          <w:i/>
          <w:iCs/>
          <w:lang w:val="en-US"/>
        </w:rPr>
        <w:t>3.1.2. Hypothesis Testing</w:t>
      </w:r>
    </w:p>
    <w:p w14:paraId="3877252F" w14:textId="18B3A201" w:rsidR="00A53817" w:rsidRPr="00723F11" w:rsidRDefault="00723F11" w:rsidP="00723F11">
      <w:pPr>
        <w:ind w:left="-284" w:right="237"/>
        <w:jc w:val="center"/>
        <w:rPr>
          <w:rFonts w:ascii="Times New Roman" w:eastAsia="Times New Roman" w:hAnsi="Times New Roman" w:cs="Times New Roman"/>
          <w:lang w:eastAsia="en-GB"/>
        </w:rPr>
      </w:pPr>
      <w:r w:rsidRPr="00723F11">
        <w:rPr>
          <w:rFonts w:ascii="Times New Roman" w:eastAsia="Times New Roman" w:hAnsi="Times New Roman" w:cs="Times New Roman"/>
          <w:noProof/>
          <w:lang w:eastAsia="en-GB"/>
        </w:rPr>
        <w:drawing>
          <wp:inline distT="0" distB="0" distL="0" distR="0" wp14:anchorId="4B51BDD6" wp14:editId="6B205151">
            <wp:extent cx="3469821" cy="25436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l="1416" r="1149"/>
                    <a:stretch/>
                  </pic:blipFill>
                  <pic:spPr bwMode="auto">
                    <a:xfrm>
                      <a:off x="0" y="0"/>
                      <a:ext cx="3538084" cy="2593664"/>
                    </a:xfrm>
                    <a:prstGeom prst="rect">
                      <a:avLst/>
                    </a:prstGeom>
                    <a:noFill/>
                    <a:ln>
                      <a:noFill/>
                    </a:ln>
                    <a:extLst>
                      <a:ext uri="{53640926-AAD7-44D8-BBD7-CCE9431645EC}">
                        <a14:shadowObscured xmlns:a14="http://schemas.microsoft.com/office/drawing/2010/main"/>
                      </a:ext>
                    </a:extLst>
                  </pic:spPr>
                </pic:pic>
              </a:graphicData>
            </a:graphic>
          </wp:inline>
        </w:drawing>
      </w:r>
    </w:p>
    <w:p w14:paraId="36D5B614" w14:textId="2290EE60" w:rsidR="00A53817" w:rsidRDefault="00A53817" w:rsidP="009A585D">
      <w:pPr>
        <w:pStyle w:val="Caption"/>
        <w:ind w:left="-284"/>
        <w:rPr>
          <w:rFonts w:ascii="Times New Roman" w:hAnsi="Times New Roman" w:cs="Times New Roman"/>
          <w:color w:val="auto"/>
          <w:sz w:val="22"/>
          <w:szCs w:val="22"/>
          <w:lang w:val="en-US"/>
        </w:rPr>
      </w:pPr>
      <w:r w:rsidRPr="009A585D">
        <w:rPr>
          <w:rFonts w:ascii="Times New Roman" w:hAnsi="Times New Roman" w:cs="Times New Roman"/>
          <w:b/>
          <w:bCs/>
          <w:color w:val="auto"/>
          <w:sz w:val="22"/>
          <w:szCs w:val="22"/>
        </w:rPr>
        <w:t xml:space="preserve">Figure </w:t>
      </w:r>
      <w:r w:rsidR="002355B9">
        <w:rPr>
          <w:rFonts w:ascii="Times New Roman" w:hAnsi="Times New Roman" w:cs="Times New Roman"/>
          <w:b/>
          <w:bCs/>
          <w:color w:val="auto"/>
          <w:sz w:val="22"/>
          <w:szCs w:val="22"/>
          <w:lang w:val="en-US"/>
        </w:rPr>
        <w:t>4</w:t>
      </w:r>
      <w:r w:rsidRPr="009A585D">
        <w:rPr>
          <w:rFonts w:ascii="Times New Roman" w:hAnsi="Times New Roman" w:cs="Times New Roman"/>
          <w:b/>
          <w:bCs/>
          <w:color w:val="auto"/>
          <w:sz w:val="22"/>
          <w:szCs w:val="22"/>
          <w:lang w:val="en-US"/>
        </w:rPr>
        <w:t>.</w:t>
      </w:r>
      <w:r w:rsidRPr="00A53817">
        <w:rPr>
          <w:rFonts w:ascii="Times New Roman" w:hAnsi="Times New Roman" w:cs="Times New Roman"/>
          <w:color w:val="auto"/>
          <w:sz w:val="22"/>
          <w:szCs w:val="22"/>
          <w:lang w:val="en-US"/>
        </w:rPr>
        <w:t xml:space="preserve"> </w:t>
      </w:r>
      <w:r>
        <w:rPr>
          <w:rFonts w:ascii="Times New Roman" w:hAnsi="Times New Roman" w:cs="Times New Roman"/>
          <w:color w:val="auto"/>
          <w:sz w:val="22"/>
          <w:szCs w:val="22"/>
          <w:lang w:val="en-US"/>
        </w:rPr>
        <w:t>Posterior distributions of parameter c</w:t>
      </w:r>
      <w:r w:rsidRPr="00A53817">
        <w:rPr>
          <w:rFonts w:ascii="Times New Roman" w:hAnsi="Times New Roman" w:cs="Times New Roman"/>
          <w:color w:val="auto"/>
          <w:sz w:val="22"/>
          <w:szCs w:val="22"/>
          <w:lang w:val="en-US"/>
        </w:rPr>
        <w:t>oefficient</w:t>
      </w:r>
      <w:r>
        <w:rPr>
          <w:rFonts w:ascii="Times New Roman" w:hAnsi="Times New Roman" w:cs="Times New Roman"/>
          <w:color w:val="auto"/>
          <w:sz w:val="22"/>
          <w:szCs w:val="22"/>
          <w:lang w:val="en-US"/>
        </w:rPr>
        <w:t>s</w:t>
      </w:r>
      <w:r w:rsidRPr="00A53817">
        <w:rPr>
          <w:rFonts w:ascii="Times New Roman" w:hAnsi="Times New Roman" w:cs="Times New Roman"/>
          <w:color w:val="auto"/>
          <w:sz w:val="22"/>
          <w:szCs w:val="22"/>
          <w:lang w:val="en-US"/>
        </w:rPr>
        <w:t xml:space="preserve"> estimated for </w:t>
      </w:r>
      <w:r>
        <w:rPr>
          <w:rFonts w:ascii="Times New Roman" w:hAnsi="Times New Roman" w:cs="Times New Roman"/>
          <w:color w:val="auto"/>
          <w:sz w:val="22"/>
          <w:szCs w:val="22"/>
          <w:lang w:val="en-US"/>
        </w:rPr>
        <w:t>the model fitted on MW scores. Yellow circles represent posterior predictive means.  Horizontal gray lines depict 95% HDIs; thick blue lines show 50% intervals.</w:t>
      </w:r>
    </w:p>
    <w:p w14:paraId="66326E4B" w14:textId="6F791D8D" w:rsidR="00025E7F" w:rsidRPr="00211C1A" w:rsidRDefault="009A585D" w:rsidP="00025E7F">
      <w:pPr>
        <w:spacing w:line="360" w:lineRule="auto"/>
        <w:ind w:left="-284"/>
        <w:rPr>
          <w:rFonts w:ascii="Times New Roman" w:hAnsi="Times New Roman" w:cs="Times New Roman"/>
          <w:lang w:val="en-US"/>
        </w:rPr>
      </w:pPr>
      <w:r w:rsidRPr="00AD7222">
        <w:rPr>
          <w:rFonts w:ascii="Times New Roman" w:hAnsi="Times New Roman" w:cs="Times New Roman"/>
          <w:lang w:val="en-US"/>
        </w:rPr>
        <w:t xml:space="preserve">The non-linear hypothesis testing method provided </w:t>
      </w:r>
      <w:r w:rsidR="00025E7F">
        <w:rPr>
          <w:rFonts w:ascii="Times New Roman" w:hAnsi="Times New Roman" w:cs="Times New Roman"/>
          <w:lang w:val="en-US"/>
        </w:rPr>
        <w:t>strong</w:t>
      </w:r>
      <w:r w:rsidRPr="00AD7222">
        <w:rPr>
          <w:rFonts w:ascii="Times New Roman" w:hAnsi="Times New Roman" w:cs="Times New Roman"/>
          <w:lang w:val="en-US"/>
        </w:rPr>
        <w:t xml:space="preserve"> evidence in favor of active </w:t>
      </w:r>
      <w:proofErr w:type="spellStart"/>
      <w:r w:rsidRPr="00AD7222">
        <w:rPr>
          <w:rFonts w:ascii="Times New Roman" w:hAnsi="Times New Roman" w:cs="Times New Roman"/>
          <w:lang w:val="en-US"/>
        </w:rPr>
        <w:t>rhTMS</w:t>
      </w:r>
      <w:proofErr w:type="spellEnd"/>
      <w:r w:rsidRPr="00AD7222">
        <w:rPr>
          <w:rFonts w:ascii="Times New Roman" w:hAnsi="Times New Roman" w:cs="Times New Roman"/>
          <w:lang w:val="en-US"/>
        </w:rPr>
        <w:t xml:space="preserve"> having a positive effect on MW score: </w:t>
      </w:r>
      <w:r w:rsidR="00AD7222">
        <w:rPr>
          <w:rFonts w:ascii="Times New Roman" w:hAnsi="Times New Roman" w:cs="Times New Roman"/>
          <w:lang w:val="en-US"/>
        </w:rPr>
        <w:sym w:font="Symbol" w:char="F062"/>
      </w:r>
      <w:r w:rsidR="00AD7222">
        <w:rPr>
          <w:rFonts w:ascii="Times New Roman" w:hAnsi="Times New Roman" w:cs="Times New Roman"/>
          <w:lang w:val="en-US"/>
        </w:rPr>
        <w:t xml:space="preserve"> = 0.41 [</w:t>
      </w:r>
      <w:r w:rsidR="00025E7F">
        <w:rPr>
          <w:rFonts w:ascii="Times New Roman" w:hAnsi="Times New Roman" w:cs="Times New Roman"/>
          <w:lang w:val="en-US"/>
        </w:rPr>
        <w:t>-0.</w:t>
      </w:r>
      <w:r w:rsidR="00954853">
        <w:rPr>
          <w:rFonts w:ascii="Times New Roman" w:hAnsi="Times New Roman" w:cs="Times New Roman"/>
          <w:lang w:val="en-US"/>
        </w:rPr>
        <w:t>17</w:t>
      </w:r>
      <w:r w:rsidR="00025E7F">
        <w:rPr>
          <w:rFonts w:ascii="Times New Roman" w:hAnsi="Times New Roman" w:cs="Times New Roman"/>
          <w:lang w:val="en-US"/>
        </w:rPr>
        <w:t>, 0.</w:t>
      </w:r>
      <w:r w:rsidR="00954853">
        <w:rPr>
          <w:rFonts w:ascii="Times New Roman" w:hAnsi="Times New Roman" w:cs="Times New Roman"/>
          <w:lang w:val="en-US"/>
        </w:rPr>
        <w:t>98</w:t>
      </w:r>
      <w:r w:rsidR="00AD7222">
        <w:rPr>
          <w:rFonts w:ascii="Times New Roman" w:hAnsi="Times New Roman" w:cs="Times New Roman"/>
          <w:lang w:val="en-US"/>
        </w:rPr>
        <w:t xml:space="preserve">], </w:t>
      </w:r>
      <w:r w:rsidRPr="00AD7222">
        <w:rPr>
          <w:rFonts w:ascii="Times New Roman" w:hAnsi="Times New Roman" w:cs="Times New Roman"/>
          <w:lang w:val="en-US"/>
        </w:rPr>
        <w:t>ER</w:t>
      </w:r>
      <w:r w:rsidRPr="00AD7222">
        <w:rPr>
          <w:rFonts w:ascii="Times New Roman" w:hAnsi="Times New Roman" w:cs="Times New Roman"/>
          <w:vertAlign w:val="subscript"/>
          <w:lang w:val="en-US"/>
        </w:rPr>
        <w:t xml:space="preserve">+ </w:t>
      </w:r>
      <w:r w:rsidRPr="00AD7222">
        <w:rPr>
          <w:rFonts w:ascii="Times New Roman" w:hAnsi="Times New Roman" w:cs="Times New Roman"/>
          <w:lang w:val="en-US"/>
        </w:rPr>
        <w:t>= 11.8</w:t>
      </w:r>
      <w:r w:rsidR="00AD7222">
        <w:rPr>
          <w:rFonts w:ascii="Times New Roman" w:hAnsi="Times New Roman" w:cs="Times New Roman"/>
          <w:lang w:val="en-US"/>
        </w:rPr>
        <w:t>4.</w:t>
      </w:r>
      <w:r w:rsidR="000779CA">
        <w:rPr>
          <w:rFonts w:ascii="Times New Roman" w:hAnsi="Times New Roman" w:cs="Times New Roman"/>
          <w:lang w:val="en-US"/>
        </w:rPr>
        <w:t xml:space="preserve">  </w:t>
      </w:r>
    </w:p>
    <w:p w14:paraId="4212341D" w14:textId="01A55912" w:rsidR="00037FBD" w:rsidRDefault="00862FD9" w:rsidP="004869F4">
      <w:pPr>
        <w:pBdr>
          <w:top w:val="nil"/>
          <w:left w:val="nil"/>
          <w:bottom w:val="nil"/>
          <w:right w:val="nil"/>
          <w:between w:val="nil"/>
        </w:pBdr>
        <w:spacing w:before="200" w:line="360" w:lineRule="auto"/>
        <w:ind w:left="-284" w:right="-330" w:firstLine="568"/>
        <w:jc w:val="both"/>
        <w:rPr>
          <w:rFonts w:ascii="Times New Roman" w:hAnsi="Times New Roman" w:cs="Times New Roman"/>
          <w:b/>
          <w:i/>
          <w:iCs/>
          <w:lang w:val="en-US"/>
        </w:rPr>
      </w:pPr>
      <w:r w:rsidRPr="00862FD9">
        <w:rPr>
          <w:rFonts w:ascii="Times New Roman" w:hAnsi="Times New Roman" w:cs="Times New Roman"/>
          <w:b/>
          <w:i/>
          <w:iCs/>
          <w:lang w:val="en-US"/>
        </w:rPr>
        <w:t>3.2. Task Performance: Hierarchical Student</w:t>
      </w:r>
      <w:r w:rsidR="004B0803">
        <w:rPr>
          <w:rFonts w:ascii="Times New Roman" w:hAnsi="Times New Roman" w:cs="Times New Roman"/>
          <w:b/>
          <w:i/>
          <w:iCs/>
          <w:lang w:val="en-US"/>
        </w:rPr>
        <w:t>’s</w:t>
      </w:r>
      <w:r w:rsidRPr="00862FD9">
        <w:rPr>
          <w:rFonts w:ascii="Times New Roman" w:hAnsi="Times New Roman" w:cs="Times New Roman"/>
          <w:b/>
          <w:i/>
          <w:iCs/>
          <w:lang w:val="en-US"/>
        </w:rPr>
        <w:t>-t</w:t>
      </w:r>
      <w:r w:rsidR="004869F4">
        <w:rPr>
          <w:rFonts w:ascii="Times New Roman" w:hAnsi="Times New Roman" w:cs="Times New Roman"/>
          <w:b/>
          <w:i/>
          <w:iCs/>
          <w:lang w:val="en-US"/>
        </w:rPr>
        <w:t xml:space="preserve"> Model</w:t>
      </w:r>
    </w:p>
    <w:p w14:paraId="3F56BFD0" w14:textId="5267907A" w:rsidR="00381BE9" w:rsidRPr="00381BE9" w:rsidRDefault="00381BE9" w:rsidP="00381BE9">
      <w:pPr>
        <w:pBdr>
          <w:top w:val="nil"/>
          <w:left w:val="nil"/>
          <w:bottom w:val="nil"/>
          <w:right w:val="nil"/>
          <w:between w:val="nil"/>
        </w:pBdr>
        <w:spacing w:before="200" w:line="360" w:lineRule="auto"/>
        <w:ind w:left="-284" w:right="-330" w:firstLine="568"/>
        <w:jc w:val="both"/>
        <w:rPr>
          <w:rFonts w:ascii="Times New Roman" w:hAnsi="Times New Roman" w:cs="Times New Roman"/>
          <w:bCs/>
          <w:i/>
          <w:iCs/>
          <w:lang w:val="en-US"/>
        </w:rPr>
      </w:pPr>
      <w:r w:rsidRPr="00202B82">
        <w:rPr>
          <w:rFonts w:ascii="Times New Roman" w:hAnsi="Times New Roman" w:cs="Times New Roman"/>
          <w:bCs/>
          <w:i/>
          <w:iCs/>
          <w:lang w:val="en-US"/>
        </w:rPr>
        <w:t>3.</w:t>
      </w:r>
      <w:r w:rsidR="00D84AA7">
        <w:rPr>
          <w:rFonts w:ascii="Times New Roman" w:hAnsi="Times New Roman" w:cs="Times New Roman"/>
          <w:bCs/>
          <w:i/>
          <w:iCs/>
          <w:lang w:val="en-US"/>
        </w:rPr>
        <w:t>2</w:t>
      </w:r>
      <w:r w:rsidRPr="00202B82">
        <w:rPr>
          <w:rFonts w:ascii="Times New Roman" w:hAnsi="Times New Roman" w:cs="Times New Roman"/>
          <w:bCs/>
          <w:i/>
          <w:iCs/>
          <w:lang w:val="en-US"/>
        </w:rPr>
        <w:t>.1 Model Sele</w:t>
      </w:r>
      <w:r>
        <w:rPr>
          <w:rFonts w:ascii="Times New Roman" w:hAnsi="Times New Roman" w:cs="Times New Roman"/>
          <w:bCs/>
          <w:i/>
          <w:iCs/>
          <w:lang w:val="en-US"/>
        </w:rPr>
        <w:t>c</w:t>
      </w:r>
      <w:r w:rsidRPr="00202B82">
        <w:rPr>
          <w:rFonts w:ascii="Times New Roman" w:hAnsi="Times New Roman" w:cs="Times New Roman"/>
          <w:bCs/>
          <w:i/>
          <w:iCs/>
          <w:lang w:val="en-US"/>
        </w:rPr>
        <w:t>tion</w:t>
      </w:r>
    </w:p>
    <w:p w14:paraId="38BBACBD" w14:textId="6D827B11" w:rsidR="00F10EBA" w:rsidRDefault="00351EAF" w:rsidP="00F10EBA">
      <w:pPr>
        <w:pBdr>
          <w:top w:val="nil"/>
          <w:left w:val="nil"/>
          <w:bottom w:val="nil"/>
          <w:right w:val="nil"/>
          <w:between w:val="nil"/>
        </w:pBdr>
        <w:spacing w:before="200" w:line="360" w:lineRule="auto"/>
        <w:ind w:left="-284" w:right="-330" w:firstLine="568"/>
        <w:jc w:val="both"/>
        <w:rPr>
          <w:rFonts w:ascii="Times New Roman" w:hAnsi="Times New Roman" w:cs="Times New Roman"/>
          <w:bCs/>
          <w:lang w:val="en-US"/>
        </w:rPr>
      </w:pPr>
      <w:r>
        <w:rPr>
          <w:rFonts w:ascii="Times New Roman" w:hAnsi="Times New Roman" w:cs="Times New Roman"/>
          <w:bCs/>
          <w:lang w:val="en-US"/>
        </w:rPr>
        <w:t xml:space="preserve">Four models of increasing complexity were fitted on BV and AE metrics separately. </w:t>
      </w:r>
      <w:r w:rsidR="00381BE9">
        <w:rPr>
          <w:rFonts w:ascii="Times New Roman" w:hAnsi="Times New Roman" w:cs="Times New Roman"/>
          <w:bCs/>
          <w:lang w:val="en-US"/>
        </w:rPr>
        <w:t xml:space="preserve">Whilst the most complex model was clearly favored by LOO-CV in the case of BV, the said models all had similar predictive </w:t>
      </w:r>
      <w:r w:rsidR="003874D1">
        <w:rPr>
          <w:rFonts w:ascii="Times New Roman" w:hAnsi="Times New Roman" w:cs="Times New Roman"/>
          <w:bCs/>
          <w:lang w:val="en-US"/>
        </w:rPr>
        <w:t>performance</w:t>
      </w:r>
      <w:r w:rsidR="00381BE9">
        <w:rPr>
          <w:rFonts w:ascii="Times New Roman" w:hAnsi="Times New Roman" w:cs="Times New Roman"/>
          <w:bCs/>
          <w:lang w:val="en-US"/>
        </w:rPr>
        <w:t xml:space="preserve"> when fitted on AE to the extent that</w:t>
      </w:r>
      <w:r w:rsidR="00217357">
        <w:rPr>
          <w:rFonts w:ascii="Times New Roman" w:hAnsi="Times New Roman" w:cs="Times New Roman"/>
          <w:bCs/>
          <w:lang w:val="en-US"/>
        </w:rPr>
        <w:t xml:space="preserve"> the</w:t>
      </w:r>
      <w:r w:rsidR="00381BE9">
        <w:rPr>
          <w:rFonts w:ascii="Times New Roman" w:hAnsi="Times New Roman" w:cs="Times New Roman"/>
          <w:bCs/>
          <w:lang w:val="en-US"/>
        </w:rPr>
        <w:t xml:space="preserve"> </w:t>
      </w:r>
      <w:r w:rsidR="003874D1">
        <w:rPr>
          <w:rFonts w:ascii="Times New Roman" w:hAnsi="Times New Roman" w:cs="Times New Roman"/>
          <w:bCs/>
          <w:lang w:val="en-US"/>
        </w:rPr>
        <w:t xml:space="preserve">difference in the estimate of log probability density for all models was less than 4. </w:t>
      </w:r>
      <w:r w:rsidR="00217357">
        <w:rPr>
          <w:rFonts w:ascii="Times New Roman" w:hAnsi="Times New Roman" w:cs="Times New Roman"/>
          <w:bCs/>
          <w:lang w:val="en-US"/>
        </w:rPr>
        <w:t xml:space="preserve">It has been maintained that in the latter instance, </w:t>
      </w:r>
      <w:r w:rsidR="00217357">
        <w:rPr>
          <w:rFonts w:ascii="Times New Roman" w:hAnsi="Times New Roman" w:cs="Times New Roman"/>
          <w:bCs/>
          <w:lang w:val="en-US"/>
        </w:rPr>
        <w:lastRenderedPageBreak/>
        <w:t xml:space="preserve">any model can be selected for further testing since the estimation of uncertainty of models’ predictions is </w:t>
      </w:r>
      <w:r w:rsidR="00E83F37">
        <w:rPr>
          <w:rFonts w:ascii="Times New Roman" w:hAnsi="Times New Roman" w:cs="Times New Roman"/>
          <w:bCs/>
          <w:lang w:val="en-US"/>
        </w:rPr>
        <w:t xml:space="preserve">uninformative </w:t>
      </w:r>
      <w:r w:rsidR="00E83F37">
        <w:rPr>
          <w:rFonts w:ascii="Times New Roman" w:hAnsi="Times New Roman" w:cs="Times New Roman"/>
          <w:bCs/>
          <w:lang w:val="en-US"/>
        </w:rPr>
        <w:fldChar w:fldCharType="begin" w:fldLock="1"/>
      </w:r>
      <w:r w:rsidR="003F191C">
        <w:rPr>
          <w:rFonts w:ascii="Times New Roman" w:hAnsi="Times New Roman" w:cs="Times New Roman"/>
          <w:bCs/>
          <w:lang w:val="en-US"/>
        </w:rPr>
        <w:instrText>ADDIN paperpile_citation &lt;clusterId&gt;Q427E477A867X578&lt;/clusterId&gt;&lt;metadata&gt;&lt;citation&gt;&lt;id&gt;2e03f678-bf28-46a2-8c3f-082c00048f1b&lt;/id&gt;&lt;/citation&gt;&lt;/metadata&gt;&lt;data&gt;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&lt;/data&gt; \* MERGEFORMAT</w:instrText>
      </w:r>
      <w:r w:rsidR="00E83F37">
        <w:rPr>
          <w:rFonts w:ascii="Times New Roman" w:hAnsi="Times New Roman" w:cs="Times New Roman"/>
          <w:bCs/>
          <w:lang w:val="en-US"/>
        </w:rPr>
        <w:fldChar w:fldCharType="separate"/>
      </w:r>
      <w:r w:rsidR="00E83F37">
        <w:rPr>
          <w:rFonts w:ascii="Times New Roman" w:hAnsi="Times New Roman" w:cs="Times New Roman"/>
          <w:bCs/>
          <w:noProof/>
          <w:lang w:val="en-US"/>
        </w:rPr>
        <w:t>(Sivula et al., 2020)</w:t>
      </w:r>
      <w:r w:rsidR="00E83F37">
        <w:rPr>
          <w:rFonts w:ascii="Times New Roman" w:hAnsi="Times New Roman" w:cs="Times New Roman"/>
          <w:bCs/>
          <w:lang w:val="en-US"/>
        </w:rPr>
        <w:fldChar w:fldCharType="end"/>
      </w:r>
      <w:r w:rsidR="00217357">
        <w:rPr>
          <w:rFonts w:ascii="Times New Roman" w:hAnsi="Times New Roman" w:cs="Times New Roman"/>
          <w:bCs/>
          <w:lang w:val="en-US"/>
        </w:rPr>
        <w:t>.</w:t>
      </w:r>
      <w:r w:rsidR="00E83F37">
        <w:rPr>
          <w:rFonts w:ascii="Times New Roman" w:hAnsi="Times New Roman" w:cs="Times New Roman"/>
          <w:bCs/>
          <w:lang w:val="en-US"/>
        </w:rPr>
        <w:t xml:space="preserve"> Therefore, the model selected for both </w:t>
      </w:r>
      <w:r w:rsidR="00234C63">
        <w:rPr>
          <w:rFonts w:ascii="Times New Roman" w:hAnsi="Times New Roman" w:cs="Times New Roman"/>
          <w:bCs/>
          <w:lang w:val="en-US"/>
        </w:rPr>
        <w:t xml:space="preserve">outcome </w:t>
      </w:r>
      <w:r w:rsidR="00E83F37">
        <w:rPr>
          <w:rFonts w:ascii="Times New Roman" w:hAnsi="Times New Roman" w:cs="Times New Roman"/>
          <w:bCs/>
          <w:lang w:val="en-US"/>
        </w:rPr>
        <w:t xml:space="preserve">measures featured the following </w:t>
      </w:r>
      <w:r w:rsidR="00234C63">
        <w:rPr>
          <w:rFonts w:ascii="Times New Roman" w:hAnsi="Times New Roman" w:cs="Times New Roman"/>
          <w:bCs/>
          <w:lang w:val="en-US"/>
        </w:rPr>
        <w:t>parameters</w:t>
      </w:r>
      <w:r w:rsidR="00E83F37">
        <w:rPr>
          <w:rFonts w:ascii="Times New Roman" w:hAnsi="Times New Roman" w:cs="Times New Roman"/>
          <w:bCs/>
          <w:lang w:val="en-US"/>
        </w:rPr>
        <w:t xml:space="preserve">: </w:t>
      </w:r>
      <w:r w:rsidR="00234C63">
        <w:rPr>
          <w:rFonts w:ascii="Times New Roman" w:hAnsi="Times New Roman" w:cs="Times New Roman"/>
          <w:bCs/>
          <w:lang w:val="en-US"/>
        </w:rPr>
        <w:t xml:space="preserve">block number, condition, probe number and </w:t>
      </w:r>
      <w:r w:rsidR="00F10EBA">
        <w:rPr>
          <w:rFonts w:ascii="Times New Roman" w:hAnsi="Times New Roman" w:cs="Times New Roman"/>
          <w:bCs/>
          <w:lang w:val="en-US"/>
        </w:rPr>
        <w:t xml:space="preserve">intercepts </w:t>
      </w:r>
      <w:r w:rsidR="00234C63">
        <w:rPr>
          <w:rFonts w:ascii="Times New Roman" w:hAnsi="Times New Roman" w:cs="Times New Roman"/>
          <w:bCs/>
          <w:lang w:val="en-US"/>
        </w:rPr>
        <w:t>nested within subjects.</w:t>
      </w:r>
    </w:p>
    <w:p w14:paraId="25514EF2" w14:textId="6139F1C6" w:rsidR="00F10EBA" w:rsidRDefault="00F10EBA" w:rsidP="00B42A88">
      <w:pPr>
        <w:pBdr>
          <w:top w:val="nil"/>
          <w:left w:val="nil"/>
          <w:bottom w:val="nil"/>
          <w:right w:val="nil"/>
          <w:between w:val="nil"/>
        </w:pBdr>
        <w:spacing w:line="360" w:lineRule="auto"/>
        <w:ind w:left="-284" w:right="-329" w:firstLine="567"/>
        <w:jc w:val="both"/>
        <w:rPr>
          <w:rFonts w:ascii="Times New Roman" w:hAnsi="Times New Roman" w:cs="Times New Roman"/>
          <w:bCs/>
          <w:lang w:val="en-US"/>
        </w:rPr>
      </w:pPr>
      <w:r>
        <w:rPr>
          <w:rFonts w:ascii="Times New Roman" w:hAnsi="Times New Roman" w:cs="Times New Roman"/>
          <w:bCs/>
          <w:lang w:val="en-US"/>
        </w:rPr>
        <w:t>In contrast with our expectations, TMS exerted a negative effect on task performance. More specifically, coefficients estimated for TMS condition</w:t>
      </w:r>
      <w:r w:rsidR="00C1247C">
        <w:rPr>
          <w:rFonts w:ascii="Times New Roman" w:hAnsi="Times New Roman" w:cs="Times New Roman"/>
          <w:bCs/>
          <w:lang w:val="en-US"/>
        </w:rPr>
        <w:t xml:space="preserve"> lied on the negative side of the spectrum for AE (fig. 5, left) and the trend was reversed for BV (fig. 5, right).</w:t>
      </w:r>
      <w:r w:rsidR="0070321E">
        <w:rPr>
          <w:rFonts w:ascii="Times New Roman" w:hAnsi="Times New Roman" w:cs="Times New Roman"/>
          <w:bCs/>
          <w:lang w:val="en-US"/>
        </w:rPr>
        <w:t xml:space="preserve"> Since visual inspection of posterior distributions for the parameter of interest sufficed to conclude that both hypotheses pertaining to AE and BV can be rejected, the exact evidence ratios and HDIs are reported in the appendix.</w:t>
      </w:r>
    </w:p>
    <w:p w14:paraId="17F3176F" w14:textId="6DCCE7E6" w:rsidR="002355B9" w:rsidRDefault="00C961BE" w:rsidP="002355B9">
      <w:pPr>
        <w:keepNext/>
        <w:ind w:left="-284" w:right="-330"/>
      </w:pPr>
      <w:r w:rsidRPr="00C961BE">
        <w:rPr>
          <w:rFonts w:ascii="Times New Roman" w:eastAsia="Times New Roman" w:hAnsi="Times New Roman" w:cs="Times New Roman"/>
          <w:noProof/>
          <w:lang w:eastAsia="en-GB"/>
        </w:rPr>
        <w:drawing>
          <wp:inline distT="0" distB="0" distL="0" distR="0" wp14:anchorId="65383084" wp14:editId="2CC31E8D">
            <wp:extent cx="3501815" cy="256696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42" r="1248"/>
                    <a:stretch/>
                  </pic:blipFill>
                  <pic:spPr bwMode="auto">
                    <a:xfrm>
                      <a:off x="0" y="0"/>
                      <a:ext cx="3545168" cy="2598748"/>
                    </a:xfrm>
                    <a:prstGeom prst="rect">
                      <a:avLst/>
                    </a:prstGeom>
                    <a:noFill/>
                    <a:ln>
                      <a:noFill/>
                    </a:ln>
                    <a:extLst>
                      <a:ext uri="{53640926-AAD7-44D8-BBD7-CCE9431645EC}">
                        <a14:shadowObscured xmlns:a14="http://schemas.microsoft.com/office/drawing/2010/main"/>
                      </a:ext>
                    </a:extLst>
                  </pic:spPr>
                </pic:pic>
              </a:graphicData>
            </a:graphic>
          </wp:inline>
        </w:drawing>
      </w:r>
      <w:r w:rsidR="002355B9" w:rsidRPr="00723F11">
        <w:rPr>
          <w:noProof/>
        </w:rPr>
        <w:drawing>
          <wp:inline distT="0" distB="0" distL="0" distR="0" wp14:anchorId="68E94EC0" wp14:editId="51DC86A9">
            <wp:extent cx="2584530" cy="25668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l="26811" r="1249"/>
                    <a:stretch/>
                  </pic:blipFill>
                  <pic:spPr bwMode="auto">
                    <a:xfrm>
                      <a:off x="0" y="0"/>
                      <a:ext cx="2630668" cy="2612695"/>
                    </a:xfrm>
                    <a:prstGeom prst="rect">
                      <a:avLst/>
                    </a:prstGeom>
                    <a:noFill/>
                    <a:ln>
                      <a:noFill/>
                    </a:ln>
                    <a:extLst>
                      <a:ext uri="{53640926-AAD7-44D8-BBD7-CCE9431645EC}">
                        <a14:shadowObscured xmlns:a14="http://schemas.microsoft.com/office/drawing/2010/main"/>
                      </a:ext>
                    </a:extLst>
                  </pic:spPr>
                </pic:pic>
              </a:graphicData>
            </a:graphic>
          </wp:inline>
        </w:drawing>
      </w:r>
    </w:p>
    <w:p w14:paraId="16F7B8C9" w14:textId="314285A4" w:rsidR="0070321E" w:rsidRPr="0052386B" w:rsidRDefault="002355B9" w:rsidP="0052386B">
      <w:pPr>
        <w:pStyle w:val="Caption"/>
        <w:ind w:left="-284"/>
        <w:rPr>
          <w:rFonts w:ascii="Times New Roman" w:hAnsi="Times New Roman" w:cs="Times New Roman"/>
          <w:color w:val="auto"/>
          <w:sz w:val="22"/>
          <w:szCs w:val="22"/>
          <w:lang w:val="en-US"/>
        </w:rPr>
      </w:pPr>
      <w:r w:rsidRPr="00F10EBA">
        <w:rPr>
          <w:rFonts w:ascii="Times New Roman" w:hAnsi="Times New Roman" w:cs="Times New Roman"/>
          <w:b/>
          <w:bCs/>
          <w:color w:val="auto"/>
          <w:sz w:val="22"/>
          <w:szCs w:val="22"/>
        </w:rPr>
        <w:t xml:space="preserve">Figure </w:t>
      </w:r>
      <w:r w:rsidRPr="00F10EBA">
        <w:rPr>
          <w:rFonts w:ascii="Times New Roman" w:hAnsi="Times New Roman" w:cs="Times New Roman"/>
          <w:b/>
          <w:bCs/>
          <w:color w:val="auto"/>
          <w:sz w:val="22"/>
          <w:szCs w:val="22"/>
          <w:lang w:val="en-US"/>
        </w:rPr>
        <w:t>5.</w:t>
      </w:r>
      <w:r>
        <w:rPr>
          <w:rFonts w:ascii="Times New Roman" w:hAnsi="Times New Roman" w:cs="Times New Roman"/>
          <w:color w:val="auto"/>
          <w:sz w:val="22"/>
          <w:szCs w:val="22"/>
          <w:lang w:val="en-US"/>
        </w:rPr>
        <w:t xml:space="preserve"> Posterior distributions of parameter c</w:t>
      </w:r>
      <w:r w:rsidRPr="00A53817">
        <w:rPr>
          <w:rFonts w:ascii="Times New Roman" w:hAnsi="Times New Roman" w:cs="Times New Roman"/>
          <w:color w:val="auto"/>
          <w:sz w:val="22"/>
          <w:szCs w:val="22"/>
          <w:lang w:val="en-US"/>
        </w:rPr>
        <w:t>oefficient</w:t>
      </w:r>
      <w:r>
        <w:rPr>
          <w:rFonts w:ascii="Times New Roman" w:hAnsi="Times New Roman" w:cs="Times New Roman"/>
          <w:color w:val="auto"/>
          <w:sz w:val="22"/>
          <w:szCs w:val="22"/>
          <w:lang w:val="en-US"/>
        </w:rPr>
        <w:t>s</w:t>
      </w:r>
      <w:r w:rsidRPr="00A53817">
        <w:rPr>
          <w:rFonts w:ascii="Times New Roman" w:hAnsi="Times New Roman" w:cs="Times New Roman"/>
          <w:color w:val="auto"/>
          <w:sz w:val="22"/>
          <w:szCs w:val="22"/>
          <w:lang w:val="en-US"/>
        </w:rPr>
        <w:t xml:space="preserve"> estimated for </w:t>
      </w:r>
      <w:r>
        <w:rPr>
          <w:rFonts w:ascii="Times New Roman" w:hAnsi="Times New Roman" w:cs="Times New Roman"/>
          <w:color w:val="auto"/>
          <w:sz w:val="22"/>
          <w:szCs w:val="22"/>
          <w:lang w:val="en-US"/>
        </w:rPr>
        <w:t>the model</w:t>
      </w:r>
      <w:r w:rsidR="00262E3E">
        <w:rPr>
          <w:rFonts w:ascii="Times New Roman" w:hAnsi="Times New Roman" w:cs="Times New Roman"/>
          <w:color w:val="auto"/>
          <w:sz w:val="22"/>
          <w:szCs w:val="22"/>
          <w:lang w:val="en-US"/>
        </w:rPr>
        <w:t>s</w:t>
      </w:r>
      <w:r>
        <w:rPr>
          <w:rFonts w:ascii="Times New Roman" w:hAnsi="Times New Roman" w:cs="Times New Roman"/>
          <w:color w:val="auto"/>
          <w:sz w:val="22"/>
          <w:szCs w:val="22"/>
          <w:lang w:val="en-US"/>
        </w:rPr>
        <w:t xml:space="preserve"> fitted on AE and BV.</w:t>
      </w:r>
      <w:r w:rsidR="00262E3E">
        <w:rPr>
          <w:rFonts w:ascii="Times New Roman" w:hAnsi="Times New Roman" w:cs="Times New Roman"/>
          <w:color w:val="auto"/>
          <w:sz w:val="22"/>
          <w:szCs w:val="22"/>
          <w:lang w:val="en-US"/>
        </w:rPr>
        <w:t xml:space="preserve"> Yellow circles represent posterior means.  Horizontal gray lines depict 95% HDIs; thick blue lines show 50% intervals.</w:t>
      </w:r>
    </w:p>
    <w:p w14:paraId="2F0D2C6F" w14:textId="565AF1D0" w:rsidR="00202B82" w:rsidRPr="0070321E" w:rsidRDefault="00202B82" w:rsidP="00B63C74">
      <w:pPr>
        <w:pBdr>
          <w:top w:val="nil"/>
          <w:left w:val="nil"/>
          <w:bottom w:val="nil"/>
          <w:right w:val="nil"/>
          <w:between w:val="nil"/>
        </w:pBdr>
        <w:spacing w:before="200" w:after="200" w:line="360" w:lineRule="auto"/>
        <w:ind w:left="-284" w:right="-329" w:firstLine="567"/>
        <w:jc w:val="both"/>
        <w:rPr>
          <w:rFonts w:ascii="Times New Roman" w:hAnsi="Times New Roman" w:cs="Times New Roman"/>
          <w:b/>
          <w:i/>
          <w:iCs/>
          <w:lang w:val="en-US"/>
        </w:rPr>
      </w:pPr>
      <w:r w:rsidRPr="0070321E">
        <w:rPr>
          <w:rFonts w:ascii="Times New Roman" w:hAnsi="Times New Roman" w:cs="Times New Roman"/>
          <w:b/>
          <w:i/>
          <w:iCs/>
          <w:lang w:val="en-US"/>
        </w:rPr>
        <w:t>3.</w:t>
      </w:r>
      <w:r w:rsidR="004869F4" w:rsidRPr="0070321E">
        <w:rPr>
          <w:rFonts w:ascii="Times New Roman" w:hAnsi="Times New Roman" w:cs="Times New Roman"/>
          <w:b/>
          <w:i/>
          <w:iCs/>
          <w:lang w:val="en-US"/>
        </w:rPr>
        <w:t>3</w:t>
      </w:r>
      <w:r w:rsidRPr="0070321E">
        <w:rPr>
          <w:rFonts w:ascii="Times New Roman" w:hAnsi="Times New Roman" w:cs="Times New Roman"/>
          <w:b/>
          <w:i/>
          <w:iCs/>
          <w:lang w:val="en-US"/>
        </w:rPr>
        <w:t xml:space="preserve">. </w:t>
      </w:r>
      <w:r w:rsidR="007B7DF5" w:rsidRPr="0070321E">
        <w:rPr>
          <w:rFonts w:ascii="Times New Roman" w:hAnsi="Times New Roman" w:cs="Times New Roman"/>
          <w:b/>
          <w:i/>
          <w:iCs/>
          <w:lang w:val="en-US"/>
        </w:rPr>
        <w:t>ANOVA: Kruskal-Wallis Test</w:t>
      </w:r>
    </w:p>
    <w:p w14:paraId="28DE9C2E" w14:textId="3CA946B1" w:rsidR="0029075D" w:rsidRPr="00D84AA7" w:rsidRDefault="007B7DF5" w:rsidP="00B9432D">
      <w:pPr>
        <w:pBdr>
          <w:top w:val="nil"/>
          <w:left w:val="nil"/>
          <w:bottom w:val="nil"/>
          <w:right w:val="nil"/>
          <w:between w:val="nil"/>
        </w:pBdr>
        <w:spacing w:line="360" w:lineRule="auto"/>
        <w:ind w:left="-284" w:right="-329" w:firstLine="567"/>
        <w:jc w:val="both"/>
        <w:rPr>
          <w:rFonts w:ascii="Times New Roman" w:hAnsi="Times New Roman" w:cs="Times New Roman"/>
          <w:bCs/>
          <w:lang w:val="en-US"/>
        </w:rPr>
      </w:pPr>
      <w:r>
        <w:rPr>
          <w:rFonts w:ascii="Times New Roman" w:hAnsi="Times New Roman" w:cs="Times New Roman"/>
          <w:bCs/>
          <w:lang w:val="en-US"/>
        </w:rPr>
        <w:t>Since the assumption of normality was violated for all dependent variables (</w:t>
      </w:r>
      <w:r w:rsidR="00E87A31">
        <w:rPr>
          <w:rFonts w:ascii="Times New Roman" w:hAnsi="Times New Roman" w:cs="Times New Roman"/>
          <w:bCs/>
          <w:lang w:val="en-US"/>
        </w:rPr>
        <w:t xml:space="preserve">Shapiro-Wilk test: </w:t>
      </w:r>
      <w:r w:rsidR="00D764E1">
        <w:rPr>
          <w:rFonts w:ascii="Times New Roman" w:hAnsi="Times New Roman" w:cs="Times New Roman"/>
          <w:bCs/>
          <w:lang w:val="en-US"/>
        </w:rPr>
        <w:t>W = 0.57-0.93, p &lt; 0.001</w:t>
      </w:r>
      <w:r w:rsidR="00E87A31">
        <w:rPr>
          <w:rFonts w:ascii="Times New Roman" w:hAnsi="Times New Roman" w:cs="Times New Roman"/>
          <w:bCs/>
          <w:lang w:val="en-US"/>
        </w:rPr>
        <w:t>; fig. SX</w:t>
      </w:r>
      <w:r>
        <w:rPr>
          <w:rFonts w:ascii="Times New Roman" w:hAnsi="Times New Roman" w:cs="Times New Roman"/>
          <w:bCs/>
          <w:lang w:val="en-US"/>
        </w:rPr>
        <w:t xml:space="preserve">), we </w:t>
      </w:r>
      <w:r w:rsidR="00E87A31">
        <w:rPr>
          <w:rFonts w:ascii="Times New Roman" w:hAnsi="Times New Roman" w:cs="Times New Roman"/>
          <w:bCs/>
          <w:lang w:val="en-US"/>
        </w:rPr>
        <w:t>conducted</w:t>
      </w:r>
      <w:r>
        <w:rPr>
          <w:rFonts w:ascii="Times New Roman" w:hAnsi="Times New Roman" w:cs="Times New Roman"/>
          <w:bCs/>
          <w:lang w:val="en-US"/>
        </w:rPr>
        <w:t xml:space="preserve"> a non-parametric version of ANOVA, the Kruskal-</w:t>
      </w:r>
      <w:proofErr w:type="gramStart"/>
      <w:r>
        <w:rPr>
          <w:rFonts w:ascii="Times New Roman" w:hAnsi="Times New Roman" w:cs="Times New Roman"/>
          <w:bCs/>
          <w:lang w:val="en-US"/>
        </w:rPr>
        <w:t>Wallis</w:t>
      </w:r>
      <w:proofErr w:type="gramEnd"/>
      <w:r>
        <w:rPr>
          <w:rFonts w:ascii="Times New Roman" w:hAnsi="Times New Roman" w:cs="Times New Roman"/>
          <w:bCs/>
          <w:lang w:val="en-US"/>
        </w:rPr>
        <w:t xml:space="preserve"> test.</w:t>
      </w:r>
      <w:r w:rsidR="00321C77">
        <w:rPr>
          <w:rFonts w:ascii="Times New Roman" w:hAnsi="Times New Roman" w:cs="Times New Roman"/>
          <w:bCs/>
          <w:lang w:val="en-US"/>
        </w:rPr>
        <w:t xml:space="preserve"> </w:t>
      </w:r>
      <w:r w:rsidR="00B63C74">
        <w:rPr>
          <w:rFonts w:ascii="Times New Roman" w:hAnsi="Times New Roman" w:cs="Times New Roman"/>
          <w:bCs/>
          <w:lang w:val="en-US"/>
        </w:rPr>
        <w:t>When performed on MW scores, the</w:t>
      </w:r>
      <w:r w:rsidR="00321C77">
        <w:rPr>
          <w:rFonts w:ascii="Times New Roman" w:hAnsi="Times New Roman" w:cs="Times New Roman"/>
          <w:bCs/>
          <w:lang w:val="en-US"/>
        </w:rPr>
        <w:t xml:space="preserve"> </w:t>
      </w:r>
      <w:r w:rsidR="00B63C74">
        <w:rPr>
          <w:rFonts w:ascii="Times New Roman" w:hAnsi="Times New Roman" w:cs="Times New Roman"/>
          <w:bCs/>
          <w:lang w:val="en-US"/>
        </w:rPr>
        <w:t>test</w:t>
      </w:r>
      <w:r w:rsidR="00321C77">
        <w:rPr>
          <w:rFonts w:ascii="Times New Roman" w:hAnsi="Times New Roman" w:cs="Times New Roman"/>
          <w:bCs/>
          <w:lang w:val="en-US"/>
        </w:rPr>
        <w:t xml:space="preserve"> indicated that MW scores were significantly different across TMS conditions: H</w:t>
      </w:r>
      <w:r w:rsidR="00B63C74">
        <w:rPr>
          <w:rFonts w:ascii="Times New Roman" w:hAnsi="Times New Roman" w:cs="Times New Roman"/>
          <w:bCs/>
          <w:lang w:val="en-US"/>
        </w:rPr>
        <w:t xml:space="preserve"> </w:t>
      </w:r>
      <w:r w:rsidR="00321C77">
        <w:rPr>
          <w:rFonts w:ascii="Times New Roman" w:hAnsi="Times New Roman" w:cs="Times New Roman"/>
          <w:bCs/>
          <w:lang w:val="en-US"/>
        </w:rPr>
        <w:t xml:space="preserve">(4) = 15.47, p = 0.004. However, </w:t>
      </w:r>
      <w:r w:rsidR="00545BBC">
        <w:rPr>
          <w:rFonts w:ascii="Times New Roman" w:hAnsi="Times New Roman" w:cs="Times New Roman"/>
          <w:bCs/>
          <w:lang w:val="en-US"/>
        </w:rPr>
        <w:t>a</w:t>
      </w:r>
      <w:r w:rsidR="00261D34">
        <w:rPr>
          <w:rFonts w:ascii="Times New Roman" w:hAnsi="Times New Roman" w:cs="Times New Roman"/>
          <w:bCs/>
          <w:lang w:val="en-US"/>
        </w:rPr>
        <w:t xml:space="preserve"> </w:t>
      </w:r>
      <w:r w:rsidR="00261D34" w:rsidRPr="00261D34">
        <w:rPr>
          <w:rFonts w:ascii="Times New Roman" w:hAnsi="Times New Roman" w:cs="Times New Roman"/>
          <w:bCs/>
          <w:i/>
          <w:iCs/>
          <w:lang w:val="en-US"/>
        </w:rPr>
        <w:t>post-</w:t>
      </w:r>
      <w:r w:rsidR="00545BBC">
        <w:rPr>
          <w:rFonts w:ascii="Times New Roman" w:hAnsi="Times New Roman" w:cs="Times New Roman"/>
          <w:bCs/>
          <w:i/>
          <w:iCs/>
          <w:lang w:val="en-US"/>
        </w:rPr>
        <w:t>hoc</w:t>
      </w:r>
      <w:r w:rsidR="00545BBC">
        <w:rPr>
          <w:rFonts w:ascii="Times New Roman" w:hAnsi="Times New Roman" w:cs="Times New Roman"/>
          <w:bCs/>
          <w:lang w:val="en-US"/>
        </w:rPr>
        <w:t xml:space="preserve"> </w:t>
      </w:r>
      <w:r w:rsidR="00261D34">
        <w:rPr>
          <w:rFonts w:ascii="Times New Roman" w:hAnsi="Times New Roman" w:cs="Times New Roman"/>
          <w:bCs/>
          <w:lang w:val="en-US"/>
        </w:rPr>
        <w:t xml:space="preserve">multiple comparisons test </w:t>
      </w:r>
      <w:r w:rsidR="00545BBC">
        <w:rPr>
          <w:rFonts w:ascii="Times New Roman" w:hAnsi="Times New Roman" w:cs="Times New Roman"/>
          <w:bCs/>
          <w:lang w:val="en-US"/>
        </w:rPr>
        <w:t>(</w:t>
      </w:r>
      <w:r w:rsidR="00261D34">
        <w:rPr>
          <w:rFonts w:ascii="Times New Roman" w:hAnsi="Times New Roman" w:cs="Times New Roman"/>
          <w:bCs/>
          <w:lang w:val="en-US"/>
        </w:rPr>
        <w:fldChar w:fldCharType="begin" w:fldLock="1"/>
      </w:r>
      <w:r w:rsidR="00261D34">
        <w:rPr>
          <w:rFonts w:ascii="Times New Roman" w:hAnsi="Times New Roman" w:cs="Times New Roman"/>
          <w:bCs/>
          <w:lang w:val="en-US"/>
        </w:rPr>
        <w:instrText>ADDIN paperpile_citation &lt;clusterId&gt;I184W244S534P247&lt;/clusterId&gt;&lt;metadata&gt;&lt;citation&gt;&lt;id&gt;fc22cd4b-706c-4ee1-8848-6737f4fe1d98&lt;/id&gt;&lt;/citation&gt;&lt;/metadata&gt;&lt;data&gt;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&lt;/data&gt; \* MERGEFORMAT</w:instrText>
      </w:r>
      <w:r w:rsidR="00261D34">
        <w:rPr>
          <w:rFonts w:ascii="Times New Roman" w:hAnsi="Times New Roman" w:cs="Times New Roman"/>
          <w:bCs/>
          <w:lang w:val="en-US"/>
        </w:rPr>
        <w:fldChar w:fldCharType="separate"/>
      </w:r>
      <w:r w:rsidR="00261D34">
        <w:rPr>
          <w:rFonts w:ascii="Times New Roman" w:hAnsi="Times New Roman" w:cs="Times New Roman"/>
          <w:bCs/>
          <w:noProof/>
          <w:lang w:val="en-US"/>
        </w:rPr>
        <w:t>Siegel &amp; Castellan, 1981)</w:t>
      </w:r>
      <w:r w:rsidR="00261D34">
        <w:rPr>
          <w:rFonts w:ascii="Times New Roman" w:hAnsi="Times New Roman" w:cs="Times New Roman"/>
          <w:bCs/>
          <w:lang w:val="en-US"/>
        </w:rPr>
        <w:fldChar w:fldCharType="end"/>
      </w:r>
      <w:r w:rsidR="00545BBC">
        <w:rPr>
          <w:rFonts w:ascii="Times New Roman" w:hAnsi="Times New Roman" w:cs="Times New Roman"/>
          <w:bCs/>
          <w:lang w:val="en-US"/>
        </w:rPr>
        <w:t xml:space="preserve"> revealed that the significant differences are driven by sham vs. active </w:t>
      </w:r>
      <w:proofErr w:type="spellStart"/>
      <w:r w:rsidR="00545BBC">
        <w:rPr>
          <w:rFonts w:ascii="Times New Roman" w:hAnsi="Times New Roman" w:cs="Times New Roman"/>
          <w:bCs/>
          <w:lang w:val="en-US"/>
        </w:rPr>
        <w:t>rhTMS</w:t>
      </w:r>
      <w:proofErr w:type="spellEnd"/>
      <w:r w:rsidR="00545BBC">
        <w:rPr>
          <w:rFonts w:ascii="Times New Roman" w:hAnsi="Times New Roman" w:cs="Times New Roman"/>
          <w:bCs/>
          <w:lang w:val="en-US"/>
        </w:rPr>
        <w:t xml:space="preserve"> contrast</w:t>
      </w:r>
      <w:r w:rsidR="00B63C74">
        <w:rPr>
          <w:rFonts w:ascii="Times New Roman" w:hAnsi="Times New Roman" w:cs="Times New Roman"/>
          <w:bCs/>
          <w:lang w:val="en-US"/>
        </w:rPr>
        <w:t>s,</w:t>
      </w:r>
      <w:r w:rsidR="00545BBC">
        <w:rPr>
          <w:rFonts w:ascii="Times New Roman" w:hAnsi="Times New Roman" w:cs="Times New Roman"/>
          <w:bCs/>
          <w:lang w:val="en-US"/>
        </w:rPr>
        <w:t xml:space="preserve"> with only </w:t>
      </w:r>
      <w:r w:rsidR="00B63C74">
        <w:rPr>
          <w:rFonts w:ascii="Times New Roman" w:hAnsi="Times New Roman" w:cs="Times New Roman"/>
          <w:bCs/>
          <w:lang w:val="en-US"/>
        </w:rPr>
        <w:t xml:space="preserve">active </w:t>
      </w:r>
      <w:proofErr w:type="spellStart"/>
      <w:r w:rsidR="00B63C74">
        <w:rPr>
          <w:rFonts w:ascii="Times New Roman" w:hAnsi="Times New Roman" w:cs="Times New Roman"/>
          <w:bCs/>
          <w:lang w:val="en-US"/>
        </w:rPr>
        <w:t>rhTMS</w:t>
      </w:r>
      <w:proofErr w:type="spellEnd"/>
      <w:r w:rsidR="00B63C74">
        <w:rPr>
          <w:rFonts w:ascii="Times New Roman" w:hAnsi="Times New Roman" w:cs="Times New Roman"/>
          <w:bCs/>
          <w:lang w:val="en-US"/>
        </w:rPr>
        <w:t xml:space="preserve"> vs. sham </w:t>
      </w:r>
      <w:proofErr w:type="spellStart"/>
      <w:r w:rsidR="00B63C74">
        <w:rPr>
          <w:rFonts w:ascii="Times New Roman" w:hAnsi="Times New Roman" w:cs="Times New Roman"/>
          <w:bCs/>
          <w:lang w:val="en-US"/>
        </w:rPr>
        <w:t>arrhTMS</w:t>
      </w:r>
      <w:proofErr w:type="spellEnd"/>
      <w:r w:rsidR="00B63C74">
        <w:rPr>
          <w:rFonts w:ascii="Times New Roman" w:hAnsi="Times New Roman" w:cs="Times New Roman"/>
          <w:bCs/>
          <w:lang w:val="en-US"/>
        </w:rPr>
        <w:t xml:space="preserve"> contrast surviving the correction for multiple comparisons (Wilcoxon test: W = 32558, p &lt; 0.0001).</w:t>
      </w:r>
      <w:r w:rsidR="00B9432D">
        <w:rPr>
          <w:rFonts w:ascii="Times New Roman" w:hAnsi="Times New Roman" w:cs="Times New Roman"/>
          <w:bCs/>
          <w:lang w:val="en-US"/>
        </w:rPr>
        <w:t xml:space="preserve"> </w:t>
      </w:r>
      <w:r w:rsidR="00B9432D" w:rsidRPr="00B9432D">
        <w:rPr>
          <w:rFonts w:ascii="Times New Roman" w:hAnsi="Times New Roman" w:cs="Times New Roman"/>
          <w:bCs/>
          <w:lang w:val="en-US"/>
        </w:rPr>
        <w:t>As for AE and BV, Kruskal-</w:t>
      </w:r>
      <w:proofErr w:type="gramStart"/>
      <w:r w:rsidR="00B9432D" w:rsidRPr="00B9432D">
        <w:rPr>
          <w:rFonts w:ascii="Times New Roman" w:hAnsi="Times New Roman" w:cs="Times New Roman"/>
          <w:bCs/>
          <w:lang w:val="en-US"/>
        </w:rPr>
        <w:t>Wallis</w:t>
      </w:r>
      <w:proofErr w:type="gramEnd"/>
      <w:r w:rsidR="00B9432D" w:rsidRPr="00B9432D">
        <w:rPr>
          <w:rFonts w:ascii="Times New Roman" w:hAnsi="Times New Roman" w:cs="Times New Roman"/>
          <w:bCs/>
          <w:lang w:val="en-US"/>
        </w:rPr>
        <w:t xml:space="preserve"> test revealed no significant difference between groups.</w:t>
      </w:r>
    </w:p>
    <w:p w14:paraId="45219191" w14:textId="5939E1AC" w:rsidR="00A904B4" w:rsidRPr="003F4F29" w:rsidRDefault="003F4F29" w:rsidP="003F4F29">
      <w:pPr>
        <w:pBdr>
          <w:top w:val="nil"/>
          <w:left w:val="nil"/>
          <w:bottom w:val="nil"/>
          <w:right w:val="nil"/>
          <w:between w:val="nil"/>
        </w:pBdr>
        <w:spacing w:before="200"/>
        <w:ind w:left="360" w:right="-33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4. </w:t>
      </w:r>
      <w:r w:rsidR="008F4642" w:rsidRPr="003F4F29">
        <w:rPr>
          <w:rFonts w:ascii="Times New Roman" w:hAnsi="Times New Roman" w:cs="Times New Roman"/>
          <w:b/>
          <w:sz w:val="28"/>
          <w:szCs w:val="28"/>
          <w:lang w:val="en-US"/>
        </w:rPr>
        <w:t>Discussion</w:t>
      </w:r>
    </w:p>
    <w:p w14:paraId="1C9047D6" w14:textId="4D4BEE25" w:rsidR="00A904B4" w:rsidRPr="00D84AA7" w:rsidRDefault="00D84AA7" w:rsidP="00D84AA7">
      <w:pPr>
        <w:pBdr>
          <w:top w:val="nil"/>
          <w:left w:val="nil"/>
          <w:bottom w:val="nil"/>
          <w:right w:val="nil"/>
          <w:between w:val="nil"/>
        </w:pBdr>
        <w:spacing w:before="200" w:line="360" w:lineRule="auto"/>
        <w:ind w:left="-284" w:right="-330" w:firstLine="568"/>
        <w:jc w:val="both"/>
        <w:rPr>
          <w:rFonts w:ascii="Times New Roman" w:hAnsi="Times New Roman" w:cs="Times New Roman"/>
          <w:bCs/>
          <w:lang w:val="en-US"/>
        </w:rPr>
      </w:pPr>
      <w:r>
        <w:rPr>
          <w:rFonts w:ascii="Times New Roman" w:hAnsi="Times New Roman" w:cs="Times New Roman"/>
          <w:bCs/>
          <w:lang w:val="en-US"/>
        </w:rPr>
        <w:lastRenderedPageBreak/>
        <w:t xml:space="preserve">With the present study, we implemented an online rhythmic TMS protocol to probe for a causal link between the propensity to </w:t>
      </w:r>
      <w:r w:rsidR="003A0338">
        <w:rPr>
          <w:rFonts w:ascii="Times New Roman" w:hAnsi="Times New Roman" w:cs="Times New Roman"/>
          <w:bCs/>
          <w:lang w:val="en-US"/>
        </w:rPr>
        <w:t>mind-wander</w:t>
      </w:r>
      <w:r>
        <w:rPr>
          <w:rFonts w:ascii="Times New Roman" w:hAnsi="Times New Roman" w:cs="Times New Roman"/>
          <w:bCs/>
          <w:lang w:val="en-US"/>
        </w:rPr>
        <w:t xml:space="preserve"> and theta-band entrainment.</w:t>
      </w:r>
      <w:r w:rsidR="003A0338">
        <w:rPr>
          <w:rFonts w:ascii="Times New Roman" w:hAnsi="Times New Roman" w:cs="Times New Roman"/>
          <w:bCs/>
          <w:lang w:val="en-US"/>
        </w:rPr>
        <w:t xml:space="preserve"> We hypothesized a positive effect of active </w:t>
      </w:r>
      <w:proofErr w:type="spellStart"/>
      <w:r w:rsidR="003A0338">
        <w:rPr>
          <w:rFonts w:ascii="Times New Roman" w:hAnsi="Times New Roman" w:cs="Times New Roman"/>
          <w:bCs/>
          <w:lang w:val="en-US"/>
        </w:rPr>
        <w:t>rhTMS</w:t>
      </w:r>
      <w:proofErr w:type="spellEnd"/>
      <w:r w:rsidR="003A0338">
        <w:rPr>
          <w:rFonts w:ascii="Times New Roman" w:hAnsi="Times New Roman" w:cs="Times New Roman"/>
          <w:bCs/>
          <w:lang w:val="en-US"/>
        </w:rPr>
        <w:t xml:space="preserve"> on MW scores, </w:t>
      </w:r>
      <w:proofErr w:type="gramStart"/>
      <w:r w:rsidR="003A0338">
        <w:rPr>
          <w:rFonts w:ascii="Times New Roman" w:hAnsi="Times New Roman" w:cs="Times New Roman"/>
          <w:bCs/>
          <w:lang w:val="en-US"/>
        </w:rPr>
        <w:t>i.e.</w:t>
      </w:r>
      <w:proofErr w:type="gramEnd"/>
      <w:r w:rsidR="003A0338">
        <w:rPr>
          <w:rFonts w:ascii="Times New Roman" w:hAnsi="Times New Roman" w:cs="Times New Roman"/>
          <w:bCs/>
          <w:lang w:val="en-US"/>
        </w:rPr>
        <w:t xml:space="preserve"> we expected the subjects to report being more on-task during the active rhythmic condition compared to baseline. Furthermore, we hypothesized a similar positive effect on task performance: we anticipated lower BV and higher AE during active </w:t>
      </w:r>
      <w:proofErr w:type="spellStart"/>
      <w:r w:rsidR="003A0338">
        <w:rPr>
          <w:rFonts w:ascii="Times New Roman" w:hAnsi="Times New Roman" w:cs="Times New Roman"/>
          <w:bCs/>
          <w:lang w:val="en-US"/>
        </w:rPr>
        <w:t>thTMS</w:t>
      </w:r>
      <w:proofErr w:type="spellEnd"/>
      <w:r w:rsidR="003A0338">
        <w:rPr>
          <w:rFonts w:ascii="Times New Roman" w:hAnsi="Times New Roman" w:cs="Times New Roman"/>
          <w:bCs/>
          <w:lang w:val="en-US"/>
        </w:rPr>
        <w:t xml:space="preserve"> compared to baseline. To control</w:t>
      </w:r>
      <w:r w:rsidR="002D04A6">
        <w:rPr>
          <w:rFonts w:ascii="Times New Roman" w:hAnsi="Times New Roman" w:cs="Times New Roman"/>
          <w:bCs/>
          <w:lang w:val="en-US"/>
        </w:rPr>
        <w:t xml:space="preserve"> </w:t>
      </w:r>
      <w:r w:rsidR="003A0338">
        <w:rPr>
          <w:rFonts w:ascii="Times New Roman" w:hAnsi="Times New Roman" w:cs="Times New Roman"/>
          <w:bCs/>
          <w:lang w:val="en-US"/>
        </w:rPr>
        <w:t>for the rhythmicity of the stimulation</w:t>
      </w:r>
      <w:r w:rsidR="002D04A6">
        <w:rPr>
          <w:rFonts w:ascii="Times New Roman" w:hAnsi="Times New Roman" w:cs="Times New Roman"/>
          <w:bCs/>
          <w:lang w:val="en-US"/>
        </w:rPr>
        <w:t xml:space="preserve"> and placebo effects separately, we designed three TMS control conditions: active arrhythmic, sham arrhythmic and sham rhythmic TMS. Thus, in total, the subjects were exposed to five conditions. </w:t>
      </w:r>
    </w:p>
    <w:p w14:paraId="15A36532" w14:textId="46DBDBA0" w:rsidR="00E70B03" w:rsidRPr="00191535" w:rsidRDefault="00E70B03" w:rsidP="00191535">
      <w:pPr>
        <w:spacing w:line="360" w:lineRule="auto"/>
        <w:rPr>
          <w:rFonts w:ascii="Times New Roman" w:hAnsi="Times New Roman" w:cs="Times New Roman"/>
          <w:b/>
          <w:bCs/>
          <w:sz w:val="28"/>
          <w:szCs w:val="28"/>
          <w:lang w:val="en-US"/>
        </w:rPr>
      </w:pPr>
      <w:r w:rsidRPr="00191535">
        <w:rPr>
          <w:rFonts w:ascii="Times New Roman" w:hAnsi="Times New Roman" w:cs="Times New Roman"/>
          <w:b/>
          <w:bCs/>
          <w:sz w:val="28"/>
          <w:szCs w:val="28"/>
          <w:lang w:val="en-US"/>
        </w:rPr>
        <w:t>REFERENCES</w:t>
      </w:r>
    </w:p>
    <w:p w14:paraId="77EBF281" w14:textId="1EE17675" w:rsidR="008E5853" w:rsidRDefault="00E70B03" w:rsidP="00E70B03">
      <w:pPr>
        <w:pStyle w:val="ListParagraph"/>
        <w:ind w:left="567" w:hanging="851"/>
        <w:rPr>
          <w:rFonts w:ascii="Times New Roman" w:hAnsi="Times New Roman" w:cs="Times New Roman"/>
          <w:noProof/>
          <w:lang w:val="en-US"/>
        </w:rPr>
      </w:pPr>
      <w:r w:rsidRPr="00D921F1">
        <w:rPr>
          <w:rFonts w:ascii="Times New Roman" w:hAnsi="Times New Roman" w:cs="Times New Roman"/>
          <w:lang w:val="en-US"/>
        </w:rPr>
        <w:fldChar w:fldCharType="begin" w:fldLock="1"/>
      </w:r>
      <w:r w:rsidR="008E5853">
        <w:rPr>
          <w:rFonts w:ascii="Times New Roman" w:hAnsi="Times New Roman" w:cs="Times New Roman"/>
          <w:lang w:val="en-US"/>
        </w:rPr>
        <w:instrText>ADDIN paperpile_bibliography &lt;pp-bibliography&gt;&lt;first-reference-indices&gt;&lt;formatting&gt;1&lt;/formatting&gt;&lt;space-after&gt;1&lt;/space-after&gt;&lt;/first-reference-indices&gt;&lt;/pp-bibliography&gt; \* MERGEFORMAT</w:instrText>
      </w:r>
      <w:r w:rsidRPr="00D921F1">
        <w:rPr>
          <w:rFonts w:ascii="Times New Roman" w:hAnsi="Times New Roman" w:cs="Times New Roman"/>
          <w:lang w:val="en-US"/>
        </w:rPr>
        <w:fldChar w:fldCharType="separate"/>
      </w:r>
      <w:r w:rsidR="008E5853">
        <w:rPr>
          <w:rFonts w:ascii="Times New Roman" w:hAnsi="Times New Roman" w:cs="Times New Roman"/>
          <w:noProof/>
          <w:lang w:val="en-US"/>
        </w:rPr>
        <w:t xml:space="preserve">Axelrod, V., Rees, G., Lavidor, M., &amp; Bar, M. (2015). Increasing propensity to mind-wander with transcranial direct current stimulation. </w:t>
      </w:r>
      <w:r w:rsidR="008E5853" w:rsidRPr="008E5853">
        <w:rPr>
          <w:rFonts w:ascii="Times New Roman" w:hAnsi="Times New Roman" w:cs="Times New Roman"/>
          <w:i/>
          <w:noProof/>
          <w:lang w:val="en-US"/>
        </w:rPr>
        <w:t>Proceedings of the National Academy of Sciences of the United States of America</w:t>
      </w:r>
      <w:r w:rsidR="008E5853">
        <w:rPr>
          <w:rFonts w:ascii="Times New Roman" w:hAnsi="Times New Roman" w:cs="Times New Roman"/>
          <w:noProof/>
          <w:lang w:val="en-US"/>
        </w:rPr>
        <w:t xml:space="preserve">, </w:t>
      </w:r>
      <w:r w:rsidR="008E5853" w:rsidRPr="008E5853">
        <w:rPr>
          <w:rFonts w:ascii="Times New Roman" w:hAnsi="Times New Roman" w:cs="Times New Roman"/>
          <w:i/>
          <w:noProof/>
          <w:lang w:val="en-US"/>
        </w:rPr>
        <w:t>112</w:t>
      </w:r>
      <w:r w:rsidR="008E5853">
        <w:rPr>
          <w:rFonts w:ascii="Times New Roman" w:hAnsi="Times New Roman" w:cs="Times New Roman"/>
          <w:noProof/>
          <w:lang w:val="en-US"/>
        </w:rPr>
        <w:t>(11), 3314–3319.</w:t>
      </w:r>
    </w:p>
    <w:p w14:paraId="23C77977"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Axelrod, V., Zhu, X., &amp; Qiu, J. (2018). Transcranial stimulation of the frontal lobes increases propensity of mind-wandering without changing meta-awareness. </w:t>
      </w:r>
      <w:r w:rsidRPr="008E5853">
        <w:rPr>
          <w:rFonts w:ascii="Times New Roman" w:hAnsi="Times New Roman" w:cs="Times New Roman"/>
          <w:i/>
          <w:noProof/>
          <w:lang w:val="en-US"/>
        </w:rPr>
        <w:t>Scientific Reports</w:t>
      </w:r>
      <w:r>
        <w:rPr>
          <w:rFonts w:ascii="Times New Roman" w:hAnsi="Times New Roman" w:cs="Times New Roman"/>
          <w:noProof/>
          <w:lang w:val="en-US"/>
        </w:rPr>
        <w:t xml:space="preserve">, </w:t>
      </w:r>
      <w:r w:rsidRPr="008E5853">
        <w:rPr>
          <w:rFonts w:ascii="Times New Roman" w:hAnsi="Times New Roman" w:cs="Times New Roman"/>
          <w:i/>
          <w:noProof/>
          <w:lang w:val="en-US"/>
        </w:rPr>
        <w:t>8</w:t>
      </w:r>
      <w:r>
        <w:rPr>
          <w:rFonts w:ascii="Times New Roman" w:hAnsi="Times New Roman" w:cs="Times New Roman"/>
          <w:noProof/>
          <w:lang w:val="en-US"/>
        </w:rPr>
        <w:t>(1), 15975.</w:t>
      </w:r>
    </w:p>
    <w:p w14:paraId="1D117CD8"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Baddeley, A., Emslie, H., Kolodny, J., &amp; Duncan, J. (1998). Random generation and the executive control of working memory. </w:t>
      </w:r>
      <w:r w:rsidRPr="008E5853">
        <w:rPr>
          <w:rFonts w:ascii="Times New Roman" w:hAnsi="Times New Roman" w:cs="Times New Roman"/>
          <w:i/>
          <w:noProof/>
          <w:lang w:val="en-US"/>
        </w:rPr>
        <w:t>The Quarterly Journal of Experimental Psychology. A, Human Experimental Psychology</w:t>
      </w:r>
      <w:r>
        <w:rPr>
          <w:rFonts w:ascii="Times New Roman" w:hAnsi="Times New Roman" w:cs="Times New Roman"/>
          <w:noProof/>
          <w:lang w:val="en-US"/>
        </w:rPr>
        <w:t xml:space="preserve">, </w:t>
      </w:r>
      <w:r w:rsidRPr="008E5853">
        <w:rPr>
          <w:rFonts w:ascii="Times New Roman" w:hAnsi="Times New Roman" w:cs="Times New Roman"/>
          <w:i/>
          <w:noProof/>
          <w:lang w:val="en-US"/>
        </w:rPr>
        <w:t>51</w:t>
      </w:r>
      <w:r>
        <w:rPr>
          <w:rFonts w:ascii="Times New Roman" w:hAnsi="Times New Roman" w:cs="Times New Roman"/>
          <w:noProof/>
          <w:lang w:val="en-US"/>
        </w:rPr>
        <w:t>(4), 819–852.</w:t>
      </w:r>
    </w:p>
    <w:p w14:paraId="58471810"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 Csifcsák, G., Kreis, I. V., Schmidt, C., Finn, I., Hovde Vollsund, A. E., &amp; Mittner, M. (2021). The interplay between executive control, behavioural variability and mind wandering: Insights from a high-definition transcranial direct-current stimulation study. </w:t>
      </w:r>
      <w:r w:rsidRPr="008E5853">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8E5853">
        <w:rPr>
          <w:rFonts w:ascii="Times New Roman" w:hAnsi="Times New Roman" w:cs="Times New Roman"/>
          <w:i/>
          <w:noProof/>
          <w:lang w:val="en-US"/>
        </w:rPr>
        <w:t>53</w:t>
      </w:r>
      <w:r>
        <w:rPr>
          <w:rFonts w:ascii="Times New Roman" w:hAnsi="Times New Roman" w:cs="Times New Roman"/>
          <w:noProof/>
          <w:lang w:val="en-US"/>
        </w:rPr>
        <w:t>(5), 1498–1516.</w:t>
      </w:r>
    </w:p>
    <w:p w14:paraId="4CD201D3"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Mehnwolo, Csifcsák, G., Aslaksen, P., Turi, Z., Antal, A., Groot, J., Hawkins, G. E., Forstmann, B., Opitz, A., Thielscher, A., &amp; Mittner, M. (2019). Increasing propensity to mind-wander by transcranial direct current stimulation? A registered report. </w:t>
      </w:r>
      <w:r w:rsidRPr="008E5853">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8E5853">
        <w:rPr>
          <w:rFonts w:ascii="Times New Roman" w:hAnsi="Times New Roman" w:cs="Times New Roman"/>
          <w:i/>
          <w:noProof/>
          <w:lang w:val="en-US"/>
        </w:rPr>
        <w:t>51</w:t>
      </w:r>
      <w:r>
        <w:rPr>
          <w:rFonts w:ascii="Times New Roman" w:hAnsi="Times New Roman" w:cs="Times New Roman"/>
          <w:noProof/>
          <w:lang w:val="en-US"/>
        </w:rPr>
        <w:t>(3), 755–780.</w:t>
      </w:r>
    </w:p>
    <w:p w14:paraId="306C00CA"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Bürkner, P.-C. (2017). Brms: An R package for Bayesian multilevel models using Stan. </w:t>
      </w:r>
      <w:r w:rsidRPr="008E5853">
        <w:rPr>
          <w:rFonts w:ascii="Times New Roman" w:hAnsi="Times New Roman" w:cs="Times New Roman"/>
          <w:i/>
          <w:noProof/>
          <w:lang w:val="en-US"/>
        </w:rPr>
        <w:t>Journal of Statistical Software</w:t>
      </w:r>
      <w:r>
        <w:rPr>
          <w:rFonts w:ascii="Times New Roman" w:hAnsi="Times New Roman" w:cs="Times New Roman"/>
          <w:noProof/>
          <w:lang w:val="en-US"/>
        </w:rPr>
        <w:t xml:space="preserve">, </w:t>
      </w:r>
      <w:r w:rsidRPr="008E5853">
        <w:rPr>
          <w:rFonts w:ascii="Times New Roman" w:hAnsi="Times New Roman" w:cs="Times New Roman"/>
          <w:i/>
          <w:noProof/>
          <w:lang w:val="en-US"/>
        </w:rPr>
        <w:t>80</w:t>
      </w:r>
      <w:r>
        <w:rPr>
          <w:rFonts w:ascii="Times New Roman" w:hAnsi="Times New Roman" w:cs="Times New Roman"/>
          <w:noProof/>
          <w:lang w:val="en-US"/>
        </w:rPr>
        <w:t>(1). https://doi.org/10.18637/jss.v080.i01</w:t>
      </w:r>
    </w:p>
    <w:p w14:paraId="47842CA7"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Bürkner, P.-C., &amp; Vuorre, M. (2019). Ordinal Regression Models in Psychology: A Tutorial. </w:t>
      </w:r>
      <w:r w:rsidRPr="008E5853">
        <w:rPr>
          <w:rFonts w:ascii="Times New Roman" w:hAnsi="Times New Roman" w:cs="Times New Roman"/>
          <w:i/>
          <w:noProof/>
          <w:lang w:val="en-US"/>
        </w:rPr>
        <w:t>Advances in Methods and Practices in Psychological Science</w:t>
      </w:r>
      <w:r>
        <w:rPr>
          <w:rFonts w:ascii="Times New Roman" w:hAnsi="Times New Roman" w:cs="Times New Roman"/>
          <w:noProof/>
          <w:lang w:val="en-US"/>
        </w:rPr>
        <w:t xml:space="preserve">, </w:t>
      </w:r>
      <w:r w:rsidRPr="008E5853">
        <w:rPr>
          <w:rFonts w:ascii="Times New Roman" w:hAnsi="Times New Roman" w:cs="Times New Roman"/>
          <w:i/>
          <w:noProof/>
          <w:lang w:val="en-US"/>
        </w:rPr>
        <w:t>2</w:t>
      </w:r>
      <w:r>
        <w:rPr>
          <w:rFonts w:ascii="Times New Roman" w:hAnsi="Times New Roman" w:cs="Times New Roman"/>
          <w:noProof/>
          <w:lang w:val="en-US"/>
        </w:rPr>
        <w:t>(1), 77–101.</w:t>
      </w:r>
    </w:p>
    <w:p w14:paraId="25FE3F0E"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Callard, F., Smallwood, J., Golchert, J., &amp; Margulies, D. S. (2013). The era of the wandering mind? Twenty-first century research on self-generated mental activity. </w:t>
      </w:r>
      <w:r w:rsidRPr="008E5853">
        <w:rPr>
          <w:rFonts w:ascii="Times New Roman" w:hAnsi="Times New Roman" w:cs="Times New Roman"/>
          <w:i/>
          <w:noProof/>
          <w:lang w:val="en-US"/>
        </w:rPr>
        <w:t>Frontiers in Psychology</w:t>
      </w:r>
      <w:r>
        <w:rPr>
          <w:rFonts w:ascii="Times New Roman" w:hAnsi="Times New Roman" w:cs="Times New Roman"/>
          <w:noProof/>
          <w:lang w:val="en-US"/>
        </w:rPr>
        <w:t xml:space="preserve">, </w:t>
      </w:r>
      <w:r w:rsidRPr="008E5853">
        <w:rPr>
          <w:rFonts w:ascii="Times New Roman" w:hAnsi="Times New Roman" w:cs="Times New Roman"/>
          <w:i/>
          <w:noProof/>
          <w:lang w:val="en-US"/>
        </w:rPr>
        <w:t>4</w:t>
      </w:r>
      <w:r>
        <w:rPr>
          <w:rFonts w:ascii="Times New Roman" w:hAnsi="Times New Roman" w:cs="Times New Roman"/>
          <w:noProof/>
          <w:lang w:val="en-US"/>
        </w:rPr>
        <w:t>, 891.</w:t>
      </w:r>
    </w:p>
    <w:p w14:paraId="2FE0CB77"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Cavanagh, J. F., &amp; Frank, M. J. (2014). Frontal theta as a mechanism for cognitive control. </w:t>
      </w:r>
      <w:r w:rsidRPr="008E5853">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8E5853">
        <w:rPr>
          <w:rFonts w:ascii="Times New Roman" w:hAnsi="Times New Roman" w:cs="Times New Roman"/>
          <w:i/>
          <w:noProof/>
          <w:lang w:val="en-US"/>
        </w:rPr>
        <w:t>18</w:t>
      </w:r>
      <w:r>
        <w:rPr>
          <w:rFonts w:ascii="Times New Roman" w:hAnsi="Times New Roman" w:cs="Times New Roman"/>
          <w:noProof/>
          <w:lang w:val="en-US"/>
        </w:rPr>
        <w:t>(8), 414–421.</w:t>
      </w:r>
    </w:p>
    <w:p w14:paraId="5783B525"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Christoff, K., Gordon, A. M., Smallwood, J., Smith, R., &amp; Schooler, J. W. (2009). Experience sampling during fMRI reveals default network and executive system contributions to mind wandering. </w:t>
      </w:r>
      <w:r w:rsidRPr="008E5853">
        <w:rPr>
          <w:rFonts w:ascii="Times New Roman" w:hAnsi="Times New Roman" w:cs="Times New Roman"/>
          <w:i/>
          <w:noProof/>
          <w:lang w:val="en-US"/>
        </w:rPr>
        <w:t>Proceedings of the National Academy of Sciences</w:t>
      </w:r>
      <w:r>
        <w:rPr>
          <w:rFonts w:ascii="Times New Roman" w:hAnsi="Times New Roman" w:cs="Times New Roman"/>
          <w:noProof/>
          <w:lang w:val="en-US"/>
        </w:rPr>
        <w:t xml:space="preserve">, </w:t>
      </w:r>
      <w:r w:rsidRPr="008E5853">
        <w:rPr>
          <w:rFonts w:ascii="Times New Roman" w:hAnsi="Times New Roman" w:cs="Times New Roman"/>
          <w:i/>
          <w:noProof/>
          <w:lang w:val="en-US"/>
        </w:rPr>
        <w:t>106</w:t>
      </w:r>
      <w:r>
        <w:rPr>
          <w:rFonts w:ascii="Times New Roman" w:hAnsi="Times New Roman" w:cs="Times New Roman"/>
          <w:noProof/>
          <w:lang w:val="en-US"/>
        </w:rPr>
        <w:t>(21), 8719–8724.</w:t>
      </w:r>
    </w:p>
    <w:p w14:paraId="039A9585"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Clayton, M. S., Yeung, N., &amp; Cohen Kadosh, R. (2015). The roles of cortical oscillations in sustained attention. </w:t>
      </w:r>
      <w:r w:rsidRPr="008E5853">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8E5853">
        <w:rPr>
          <w:rFonts w:ascii="Times New Roman" w:hAnsi="Times New Roman" w:cs="Times New Roman"/>
          <w:i/>
          <w:noProof/>
          <w:lang w:val="en-US"/>
        </w:rPr>
        <w:t>19</w:t>
      </w:r>
      <w:r>
        <w:rPr>
          <w:rFonts w:ascii="Times New Roman" w:hAnsi="Times New Roman" w:cs="Times New Roman"/>
          <w:noProof/>
          <w:lang w:val="en-US"/>
        </w:rPr>
        <w:t>(4), 188–195.</w:t>
      </w:r>
    </w:p>
    <w:p w14:paraId="6A747823" w14:textId="77777777" w:rsidR="008E5853" w:rsidRPr="008E5853" w:rsidRDefault="008E5853"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Duecker, F., &amp; Sack, A. T. (2015). Rethinking the role of sham TMS. </w:t>
      </w:r>
      <w:r w:rsidRPr="008E5853">
        <w:rPr>
          <w:rFonts w:ascii="Times New Roman" w:hAnsi="Times New Roman" w:cs="Times New Roman"/>
          <w:i/>
          <w:noProof/>
          <w:lang w:val="fr-FR"/>
        </w:rPr>
        <w:t>Frontiers in Psychology</w:t>
      </w:r>
      <w:r w:rsidRPr="008E5853">
        <w:rPr>
          <w:rFonts w:ascii="Times New Roman" w:hAnsi="Times New Roman" w:cs="Times New Roman"/>
          <w:noProof/>
          <w:lang w:val="fr-FR"/>
        </w:rPr>
        <w:t xml:space="preserve">, </w:t>
      </w:r>
      <w:r w:rsidRPr="008E5853">
        <w:rPr>
          <w:rFonts w:ascii="Times New Roman" w:hAnsi="Times New Roman" w:cs="Times New Roman"/>
          <w:i/>
          <w:noProof/>
          <w:lang w:val="fr-FR"/>
        </w:rPr>
        <w:t>6</w:t>
      </w:r>
      <w:r w:rsidRPr="008E5853">
        <w:rPr>
          <w:rFonts w:ascii="Times New Roman" w:hAnsi="Times New Roman" w:cs="Times New Roman"/>
          <w:noProof/>
          <w:lang w:val="fr-FR"/>
        </w:rPr>
        <w:t>, 210.</w:t>
      </w:r>
    </w:p>
    <w:p w14:paraId="22842B13" w14:textId="77777777" w:rsidR="008E5853" w:rsidRPr="008E5853" w:rsidRDefault="008E5853" w:rsidP="00E70B03">
      <w:pPr>
        <w:pStyle w:val="ListParagraph"/>
        <w:ind w:left="567" w:hanging="851"/>
        <w:rPr>
          <w:rFonts w:ascii="Times New Roman" w:hAnsi="Times New Roman" w:cs="Times New Roman"/>
          <w:noProof/>
          <w:lang w:val="fr-FR"/>
        </w:rPr>
      </w:pPr>
      <w:r w:rsidRPr="008E5853">
        <w:rPr>
          <w:rFonts w:ascii="Times New Roman" w:hAnsi="Times New Roman" w:cs="Times New Roman"/>
          <w:noProof/>
          <w:lang w:val="fr-FR"/>
        </w:rPr>
        <w:lastRenderedPageBreak/>
        <w:t xml:space="preserve">Filmer, H. L., Griffin, A., &amp; Dux, P. E. (2019). </w:t>
      </w:r>
      <w:r>
        <w:rPr>
          <w:rFonts w:ascii="Times New Roman" w:hAnsi="Times New Roman" w:cs="Times New Roman"/>
          <w:noProof/>
          <w:lang w:val="en-US"/>
        </w:rPr>
        <w:t xml:space="preserve">For a minute there, I lost myself … dosage dependent increases in mind wandering via prefrontal tDCS. </w:t>
      </w:r>
      <w:r w:rsidRPr="008E5853">
        <w:rPr>
          <w:rFonts w:ascii="Times New Roman" w:hAnsi="Times New Roman" w:cs="Times New Roman"/>
          <w:i/>
          <w:noProof/>
          <w:lang w:val="fr-FR"/>
        </w:rPr>
        <w:t>Neuropsychologia</w:t>
      </w:r>
      <w:r w:rsidRPr="008E5853">
        <w:rPr>
          <w:rFonts w:ascii="Times New Roman" w:hAnsi="Times New Roman" w:cs="Times New Roman"/>
          <w:noProof/>
          <w:lang w:val="fr-FR"/>
        </w:rPr>
        <w:t xml:space="preserve">, </w:t>
      </w:r>
      <w:r w:rsidRPr="008E5853">
        <w:rPr>
          <w:rFonts w:ascii="Times New Roman" w:hAnsi="Times New Roman" w:cs="Times New Roman"/>
          <w:i/>
          <w:noProof/>
          <w:lang w:val="fr-FR"/>
        </w:rPr>
        <w:t>129</w:t>
      </w:r>
      <w:r w:rsidRPr="008E5853">
        <w:rPr>
          <w:rFonts w:ascii="Times New Roman" w:hAnsi="Times New Roman" w:cs="Times New Roman"/>
          <w:noProof/>
          <w:lang w:val="fr-FR"/>
        </w:rPr>
        <w:t>, 379–384.</w:t>
      </w:r>
    </w:p>
    <w:p w14:paraId="5E7CE783" w14:textId="77777777" w:rsidR="008E5853" w:rsidRDefault="008E5853" w:rsidP="00E70B03">
      <w:pPr>
        <w:pStyle w:val="ListParagraph"/>
        <w:ind w:left="567" w:hanging="851"/>
        <w:rPr>
          <w:rFonts w:ascii="Times New Roman" w:hAnsi="Times New Roman" w:cs="Times New Roman"/>
          <w:noProof/>
          <w:lang w:val="en-US"/>
        </w:rPr>
      </w:pPr>
      <w:r w:rsidRPr="008E5853">
        <w:rPr>
          <w:rFonts w:ascii="Times New Roman" w:hAnsi="Times New Roman" w:cs="Times New Roman"/>
          <w:noProof/>
          <w:lang w:val="fr-FR"/>
        </w:rPr>
        <w:t xml:space="preserve">Filmer, H. L., Marcus, L. H., &amp; Dux, P. E. (2021). </w:t>
      </w:r>
      <w:r>
        <w:rPr>
          <w:rFonts w:ascii="Times New Roman" w:hAnsi="Times New Roman" w:cs="Times New Roman"/>
          <w:noProof/>
          <w:lang w:val="en-US"/>
        </w:rPr>
        <w:t xml:space="preserve">Stimulating task unrelated thoughts: tDCS of prefrontal and parietal cortices leads to polarity specific increases in mind wandering. </w:t>
      </w:r>
      <w:r w:rsidRPr="008E5853">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8E5853">
        <w:rPr>
          <w:rFonts w:ascii="Times New Roman" w:hAnsi="Times New Roman" w:cs="Times New Roman"/>
          <w:i/>
          <w:noProof/>
          <w:lang w:val="en-US"/>
        </w:rPr>
        <w:t>151</w:t>
      </w:r>
      <w:r>
        <w:rPr>
          <w:rFonts w:ascii="Times New Roman" w:hAnsi="Times New Roman" w:cs="Times New Roman"/>
          <w:noProof/>
          <w:lang w:val="en-US"/>
        </w:rPr>
        <w:t>, 107723.</w:t>
      </w:r>
    </w:p>
    <w:p w14:paraId="5578EA9E"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Gouraud, J., Delorme, A., &amp; Berberian, B. (2018). Out of the Loop, in Your Bubble: Mind Wandering Is Independent From Automation Reliability, but Influences Task Engagement. </w:t>
      </w:r>
      <w:r w:rsidRPr="008E5853">
        <w:rPr>
          <w:rFonts w:ascii="Times New Roman" w:hAnsi="Times New Roman" w:cs="Times New Roman"/>
          <w:i/>
          <w:noProof/>
          <w:lang w:val="en-US"/>
        </w:rPr>
        <w:t>Frontiers in Human Neuroscience</w:t>
      </w:r>
      <w:r>
        <w:rPr>
          <w:rFonts w:ascii="Times New Roman" w:hAnsi="Times New Roman" w:cs="Times New Roman"/>
          <w:noProof/>
          <w:lang w:val="en-US"/>
        </w:rPr>
        <w:t xml:space="preserve">, </w:t>
      </w:r>
      <w:r w:rsidRPr="008E5853">
        <w:rPr>
          <w:rFonts w:ascii="Times New Roman" w:hAnsi="Times New Roman" w:cs="Times New Roman"/>
          <w:i/>
          <w:noProof/>
          <w:lang w:val="en-US"/>
        </w:rPr>
        <w:t>12</w:t>
      </w:r>
      <w:r>
        <w:rPr>
          <w:rFonts w:ascii="Times New Roman" w:hAnsi="Times New Roman" w:cs="Times New Roman"/>
          <w:noProof/>
          <w:lang w:val="en-US"/>
        </w:rPr>
        <w:t>, 383.</w:t>
      </w:r>
    </w:p>
    <w:p w14:paraId="4054920C"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Groot, J. M., Boayue, N. M., Csifcsák, G., Boekel, W., Huster, R., Forstmann, B. U., &amp; Mittner, M. (2020). Probing the neural signature of mind wandering with simultaneous fMRI-EEG and pupillometry. </w:t>
      </w:r>
      <w:r w:rsidRPr="008E5853">
        <w:rPr>
          <w:rFonts w:ascii="Times New Roman" w:hAnsi="Times New Roman" w:cs="Times New Roman"/>
          <w:i/>
          <w:noProof/>
          <w:lang w:val="en-US"/>
        </w:rPr>
        <w:t>NeuroImage</w:t>
      </w:r>
      <w:r>
        <w:rPr>
          <w:rFonts w:ascii="Times New Roman" w:hAnsi="Times New Roman" w:cs="Times New Roman"/>
          <w:noProof/>
          <w:lang w:val="en-US"/>
        </w:rPr>
        <w:t xml:space="preserve">, </w:t>
      </w:r>
      <w:r w:rsidRPr="008E5853">
        <w:rPr>
          <w:rFonts w:ascii="Times New Roman" w:hAnsi="Times New Roman" w:cs="Times New Roman"/>
          <w:i/>
          <w:noProof/>
          <w:lang w:val="en-US"/>
        </w:rPr>
        <w:t>224</w:t>
      </w:r>
      <w:r>
        <w:rPr>
          <w:rFonts w:ascii="Times New Roman" w:hAnsi="Times New Roman" w:cs="Times New Roman"/>
          <w:noProof/>
          <w:lang w:val="en-US"/>
        </w:rPr>
        <w:t>, 117412.</w:t>
      </w:r>
    </w:p>
    <w:p w14:paraId="5B223F30"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Hoffmann, F., Banzhaf, C., Kanske, P., Bermpohl, F., &amp; Singer, T. (2016). Where the depressed mind wanders: Self-generated thought patterns as assessed through experience sampling as a state marker of depression. In </w:t>
      </w:r>
      <w:r w:rsidRPr="008E5853">
        <w:rPr>
          <w:rFonts w:ascii="Times New Roman" w:hAnsi="Times New Roman" w:cs="Times New Roman"/>
          <w:i/>
          <w:noProof/>
          <w:lang w:val="en-US"/>
        </w:rPr>
        <w:t>Journal of Affective Disorders</w:t>
      </w:r>
      <w:r>
        <w:rPr>
          <w:rFonts w:ascii="Times New Roman" w:hAnsi="Times New Roman" w:cs="Times New Roman"/>
          <w:noProof/>
          <w:lang w:val="en-US"/>
        </w:rPr>
        <w:t xml:space="preserve"> (Vol. 198, pp. 127–134). https://doi.org/10.1016/j.jad.2016.03.005</w:t>
      </w:r>
    </w:p>
    <w:p w14:paraId="7A8D32DD"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Kane, M. J., Brown, L. H., McVay, J. C., Silvia, P. J., Myin-Germeys, I., &amp; Kwapil, T. R. (2007). For whom the mind wanders, and when: an experience-sampling study of working memory and executive control in daily life. </w:t>
      </w:r>
      <w:r w:rsidRPr="008E5853">
        <w:rPr>
          <w:rFonts w:ascii="Times New Roman" w:hAnsi="Times New Roman" w:cs="Times New Roman"/>
          <w:i/>
          <w:noProof/>
          <w:lang w:val="en-US"/>
        </w:rPr>
        <w:t>Psychological Science</w:t>
      </w:r>
      <w:r>
        <w:rPr>
          <w:rFonts w:ascii="Times New Roman" w:hAnsi="Times New Roman" w:cs="Times New Roman"/>
          <w:noProof/>
          <w:lang w:val="en-US"/>
        </w:rPr>
        <w:t xml:space="preserve">, </w:t>
      </w:r>
      <w:r w:rsidRPr="008E5853">
        <w:rPr>
          <w:rFonts w:ascii="Times New Roman" w:hAnsi="Times New Roman" w:cs="Times New Roman"/>
          <w:i/>
          <w:noProof/>
          <w:lang w:val="en-US"/>
        </w:rPr>
        <w:t>18</w:t>
      </w:r>
      <w:r>
        <w:rPr>
          <w:rFonts w:ascii="Times New Roman" w:hAnsi="Times New Roman" w:cs="Times New Roman"/>
          <w:noProof/>
          <w:lang w:val="en-US"/>
        </w:rPr>
        <w:t>(7), 614–621.</w:t>
      </w:r>
    </w:p>
    <w:p w14:paraId="196B05F4"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Killingsworth, M. A., &amp; Gilbert, D. T. (2010). A wandering mind is an unhappy mind. </w:t>
      </w:r>
      <w:r w:rsidRPr="008E5853">
        <w:rPr>
          <w:rFonts w:ascii="Times New Roman" w:hAnsi="Times New Roman" w:cs="Times New Roman"/>
          <w:i/>
          <w:noProof/>
          <w:lang w:val="en-US"/>
        </w:rPr>
        <w:t>Science</w:t>
      </w:r>
      <w:r>
        <w:rPr>
          <w:rFonts w:ascii="Times New Roman" w:hAnsi="Times New Roman" w:cs="Times New Roman"/>
          <w:noProof/>
          <w:lang w:val="en-US"/>
        </w:rPr>
        <w:t xml:space="preserve">, </w:t>
      </w:r>
      <w:r w:rsidRPr="008E5853">
        <w:rPr>
          <w:rFonts w:ascii="Times New Roman" w:hAnsi="Times New Roman" w:cs="Times New Roman"/>
          <w:i/>
          <w:noProof/>
          <w:lang w:val="en-US"/>
        </w:rPr>
        <w:t>330</w:t>
      </w:r>
      <w:r>
        <w:rPr>
          <w:rFonts w:ascii="Times New Roman" w:hAnsi="Times New Roman" w:cs="Times New Roman"/>
          <w:noProof/>
          <w:lang w:val="en-US"/>
        </w:rPr>
        <w:t>(6006), 932.</w:t>
      </w:r>
    </w:p>
    <w:p w14:paraId="4E5135EC"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Klinger, E., &amp; Cox, W. M. (1987). Dimensions of Thought Flow in Everyday Life. </w:t>
      </w:r>
      <w:r w:rsidRPr="008E5853">
        <w:rPr>
          <w:rFonts w:ascii="Times New Roman" w:hAnsi="Times New Roman" w:cs="Times New Roman"/>
          <w:i/>
          <w:noProof/>
          <w:lang w:val="en-US"/>
        </w:rPr>
        <w:t>Imagination, Cognition and Personality</w:t>
      </w:r>
      <w:r>
        <w:rPr>
          <w:rFonts w:ascii="Times New Roman" w:hAnsi="Times New Roman" w:cs="Times New Roman"/>
          <w:noProof/>
          <w:lang w:val="en-US"/>
        </w:rPr>
        <w:t xml:space="preserve">, </w:t>
      </w:r>
      <w:r w:rsidRPr="008E5853">
        <w:rPr>
          <w:rFonts w:ascii="Times New Roman" w:hAnsi="Times New Roman" w:cs="Times New Roman"/>
          <w:i/>
          <w:noProof/>
          <w:lang w:val="en-US"/>
        </w:rPr>
        <w:t>7</w:t>
      </w:r>
      <w:r>
        <w:rPr>
          <w:rFonts w:ascii="Times New Roman" w:hAnsi="Times New Roman" w:cs="Times New Roman"/>
          <w:noProof/>
          <w:lang w:val="en-US"/>
        </w:rPr>
        <w:t>(2), 105–128.</w:t>
      </w:r>
    </w:p>
    <w:p w14:paraId="1F8989FE"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Kruschke, J. (2014). </w:t>
      </w:r>
      <w:r w:rsidRPr="008E5853">
        <w:rPr>
          <w:rFonts w:ascii="Times New Roman" w:hAnsi="Times New Roman" w:cs="Times New Roman"/>
          <w:i/>
          <w:noProof/>
          <w:lang w:val="en-US"/>
        </w:rPr>
        <w:t>Doing Bayesian Data Analysis: A Tutorial with R, JAGS, and Stan</w:t>
      </w:r>
      <w:r>
        <w:rPr>
          <w:rFonts w:ascii="Times New Roman" w:hAnsi="Times New Roman" w:cs="Times New Roman"/>
          <w:noProof/>
          <w:lang w:val="en-US"/>
        </w:rPr>
        <w:t>. Academic Press.</w:t>
      </w:r>
    </w:p>
    <w:p w14:paraId="2E4C546F"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Kucyi, A., Hove, M. J., Esterman, M., Hutchison, R. M., &amp; Valera, E. M. (2016). Dynamic Brain Network Correlates of Spontaneous Fluctuations in Attention. </w:t>
      </w:r>
      <w:r w:rsidRPr="008E5853">
        <w:rPr>
          <w:rFonts w:ascii="Times New Roman" w:hAnsi="Times New Roman" w:cs="Times New Roman"/>
          <w:i/>
          <w:noProof/>
          <w:lang w:val="en-US"/>
        </w:rPr>
        <w:t xml:space="preserve">Cerebral Cortex </w:t>
      </w:r>
      <w:r>
        <w:rPr>
          <w:rFonts w:ascii="Times New Roman" w:hAnsi="Times New Roman" w:cs="Times New Roman"/>
          <w:noProof/>
          <w:lang w:val="en-US"/>
        </w:rPr>
        <w:t>. https://doi.org/10.1093/cercor/bhw029</w:t>
      </w:r>
    </w:p>
    <w:p w14:paraId="3309951D"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Lambert, B. (2018). </w:t>
      </w:r>
      <w:r w:rsidRPr="008E5853">
        <w:rPr>
          <w:rFonts w:ascii="Times New Roman" w:hAnsi="Times New Roman" w:cs="Times New Roman"/>
          <w:i/>
          <w:noProof/>
          <w:lang w:val="en-US"/>
        </w:rPr>
        <w:t>A Student’s Guide to Bayesian Statistics</w:t>
      </w:r>
      <w:r>
        <w:rPr>
          <w:rFonts w:ascii="Times New Roman" w:hAnsi="Times New Roman" w:cs="Times New Roman"/>
          <w:noProof/>
          <w:lang w:val="en-US"/>
        </w:rPr>
        <w:t>. SAGE.</w:t>
      </w:r>
    </w:p>
    <w:p w14:paraId="557804FC"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Liddell, T. M., &amp; Kruschke, J. K. (2018). Analyzing ordinal data with metric models: What could possibly go wrong? </w:t>
      </w:r>
      <w:r w:rsidRPr="008E5853">
        <w:rPr>
          <w:rFonts w:ascii="Times New Roman" w:hAnsi="Times New Roman" w:cs="Times New Roman"/>
          <w:i/>
          <w:noProof/>
          <w:lang w:val="en-US"/>
        </w:rPr>
        <w:t>Journal of Experimental Social Psychology</w:t>
      </w:r>
      <w:r>
        <w:rPr>
          <w:rFonts w:ascii="Times New Roman" w:hAnsi="Times New Roman" w:cs="Times New Roman"/>
          <w:noProof/>
          <w:lang w:val="en-US"/>
        </w:rPr>
        <w:t xml:space="preserve">, </w:t>
      </w:r>
      <w:r w:rsidRPr="008E5853">
        <w:rPr>
          <w:rFonts w:ascii="Times New Roman" w:hAnsi="Times New Roman" w:cs="Times New Roman"/>
          <w:i/>
          <w:noProof/>
          <w:lang w:val="en-US"/>
        </w:rPr>
        <w:t>79</w:t>
      </w:r>
      <w:r>
        <w:rPr>
          <w:rFonts w:ascii="Times New Roman" w:hAnsi="Times New Roman" w:cs="Times New Roman"/>
          <w:noProof/>
          <w:lang w:val="en-US"/>
        </w:rPr>
        <w:t>, 328–348.</w:t>
      </w:r>
    </w:p>
    <w:p w14:paraId="6019D661"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McVay, J. C., &amp; Kane, M. J. (2010). Does mind wandering reflect executive function or executive failure? Comment on Smallwood and Schooler (2006) and Watkins (2008) [Review of </w:t>
      </w:r>
      <w:r w:rsidRPr="008E5853">
        <w:rPr>
          <w:rFonts w:ascii="Times New Roman" w:hAnsi="Times New Roman" w:cs="Times New Roman"/>
          <w:i/>
          <w:noProof/>
          <w:lang w:val="en-US"/>
        </w:rPr>
        <w:t>Does mind wandering reflect executive function or executive failure? Comment on Smallwood and Schooler (2006) and Watkins (2008)</w:t>
      </w:r>
      <w:r>
        <w:rPr>
          <w:rFonts w:ascii="Times New Roman" w:hAnsi="Times New Roman" w:cs="Times New Roman"/>
          <w:noProof/>
          <w:lang w:val="en-US"/>
        </w:rPr>
        <w:t xml:space="preserve">]. </w:t>
      </w:r>
      <w:r w:rsidRPr="008E5853">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8E5853">
        <w:rPr>
          <w:rFonts w:ascii="Times New Roman" w:hAnsi="Times New Roman" w:cs="Times New Roman"/>
          <w:i/>
          <w:noProof/>
          <w:lang w:val="en-US"/>
        </w:rPr>
        <w:t>136</w:t>
      </w:r>
      <w:r>
        <w:rPr>
          <w:rFonts w:ascii="Times New Roman" w:hAnsi="Times New Roman" w:cs="Times New Roman"/>
          <w:noProof/>
          <w:lang w:val="en-US"/>
        </w:rPr>
        <w:t>(2), 188–197; discussion 198-207.</w:t>
      </w:r>
    </w:p>
    <w:p w14:paraId="19A1D653" w14:textId="77777777" w:rsidR="008E5853" w:rsidRPr="008E5853" w:rsidRDefault="008E5853"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Mooneyham, B. W., &amp; Schooler, J. W. (2013). The costs and benefits of mind-wandering: a review. </w:t>
      </w:r>
      <w:r w:rsidRPr="008E5853">
        <w:rPr>
          <w:rFonts w:ascii="Times New Roman" w:hAnsi="Times New Roman" w:cs="Times New Roman"/>
          <w:i/>
          <w:noProof/>
          <w:lang w:val="fr-FR"/>
        </w:rPr>
        <w:t>Canadian Journal of Experimental Psychology = Revue Canadienne de Psychologie Experimentale</w:t>
      </w:r>
      <w:r w:rsidRPr="008E5853">
        <w:rPr>
          <w:rFonts w:ascii="Times New Roman" w:hAnsi="Times New Roman" w:cs="Times New Roman"/>
          <w:noProof/>
          <w:lang w:val="fr-FR"/>
        </w:rPr>
        <w:t xml:space="preserve">, </w:t>
      </w:r>
      <w:r w:rsidRPr="008E5853">
        <w:rPr>
          <w:rFonts w:ascii="Times New Roman" w:hAnsi="Times New Roman" w:cs="Times New Roman"/>
          <w:i/>
          <w:noProof/>
          <w:lang w:val="fr-FR"/>
        </w:rPr>
        <w:t>67</w:t>
      </w:r>
      <w:r w:rsidRPr="008E5853">
        <w:rPr>
          <w:rFonts w:ascii="Times New Roman" w:hAnsi="Times New Roman" w:cs="Times New Roman"/>
          <w:noProof/>
          <w:lang w:val="fr-FR"/>
        </w:rPr>
        <w:t>(1), 11–18.</w:t>
      </w:r>
    </w:p>
    <w:p w14:paraId="60BDA40E"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Pincus, S. M. (1991). Approximate entropy as a measure of system complexity. </w:t>
      </w:r>
      <w:r w:rsidRPr="008E5853">
        <w:rPr>
          <w:rFonts w:ascii="Times New Roman" w:hAnsi="Times New Roman" w:cs="Times New Roman"/>
          <w:i/>
          <w:noProof/>
          <w:lang w:val="en-US"/>
        </w:rPr>
        <w:t>Proceedings of the National Academy of Sciences of the United States of America</w:t>
      </w:r>
      <w:r>
        <w:rPr>
          <w:rFonts w:ascii="Times New Roman" w:hAnsi="Times New Roman" w:cs="Times New Roman"/>
          <w:noProof/>
          <w:lang w:val="en-US"/>
        </w:rPr>
        <w:t xml:space="preserve">, </w:t>
      </w:r>
      <w:r w:rsidRPr="008E5853">
        <w:rPr>
          <w:rFonts w:ascii="Times New Roman" w:hAnsi="Times New Roman" w:cs="Times New Roman"/>
          <w:i/>
          <w:noProof/>
          <w:lang w:val="en-US"/>
        </w:rPr>
        <w:t>88</w:t>
      </w:r>
      <w:r>
        <w:rPr>
          <w:rFonts w:ascii="Times New Roman" w:hAnsi="Times New Roman" w:cs="Times New Roman"/>
          <w:noProof/>
          <w:lang w:val="en-US"/>
        </w:rPr>
        <w:t>(6), 2297–2301.</w:t>
      </w:r>
    </w:p>
    <w:p w14:paraId="5A30D799"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Robertson, I. H., Manly, T., Andrade, J., Baddeley, B. T., &amp; Yiend, J. (1997). “Oops!”: performance correlates of everyday attentional failures in traumatic brain injured and normal subjects. </w:t>
      </w:r>
      <w:r w:rsidRPr="008E5853">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8E5853">
        <w:rPr>
          <w:rFonts w:ascii="Times New Roman" w:hAnsi="Times New Roman" w:cs="Times New Roman"/>
          <w:i/>
          <w:noProof/>
          <w:lang w:val="en-US"/>
        </w:rPr>
        <w:t>35</w:t>
      </w:r>
      <w:r>
        <w:rPr>
          <w:rFonts w:ascii="Times New Roman" w:hAnsi="Times New Roman" w:cs="Times New Roman"/>
          <w:noProof/>
          <w:lang w:val="en-US"/>
        </w:rPr>
        <w:t>(6), 747–758.</w:t>
      </w:r>
    </w:p>
    <w:p w14:paraId="599F5715"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Rossi, S., Antal, A., Bestmann, S., Bikson, M., Brewer, C., Brockmöller, J., Carpenter, L. L., Cincotta, M., Chen, R., Daskalakis, J. D., Di Lazzaro, V., Fox, M. D., George, M. S., Gilbert, D., Kimiskidis, V. K., Koch, G., Ilmoniemi, R. J., Lefaucheur, J. P., Leocani, L., … Hallett, M. (2021). Safety and recommendations for TMS use in healthy subjects and patient populations, with updates on training, ethical and regulatory issues: Expert </w:t>
      </w:r>
      <w:r>
        <w:rPr>
          <w:rFonts w:ascii="Times New Roman" w:hAnsi="Times New Roman" w:cs="Times New Roman"/>
          <w:noProof/>
          <w:lang w:val="en-US"/>
        </w:rPr>
        <w:lastRenderedPageBreak/>
        <w:t xml:space="preserve">Guidelines. </w:t>
      </w:r>
      <w:r w:rsidRPr="008E5853">
        <w:rPr>
          <w:rFonts w:ascii="Times New Roman" w:hAnsi="Times New Roman" w:cs="Times New Roman"/>
          <w:i/>
          <w:noProof/>
          <w:lang w:val="en-US"/>
        </w:rPr>
        <w:t>Clinical Neurophysiology: Official Journal of the International Federation of Clinical Neurophysiology</w:t>
      </w:r>
      <w:r>
        <w:rPr>
          <w:rFonts w:ascii="Times New Roman" w:hAnsi="Times New Roman" w:cs="Times New Roman"/>
          <w:noProof/>
          <w:lang w:val="en-US"/>
        </w:rPr>
        <w:t xml:space="preserve">, </w:t>
      </w:r>
      <w:r w:rsidRPr="008E5853">
        <w:rPr>
          <w:rFonts w:ascii="Times New Roman" w:hAnsi="Times New Roman" w:cs="Times New Roman"/>
          <w:i/>
          <w:noProof/>
          <w:lang w:val="en-US"/>
        </w:rPr>
        <w:t>132</w:t>
      </w:r>
      <w:r>
        <w:rPr>
          <w:rFonts w:ascii="Times New Roman" w:hAnsi="Times New Roman" w:cs="Times New Roman"/>
          <w:noProof/>
          <w:lang w:val="en-US"/>
        </w:rPr>
        <w:t>(1), 269–306.</w:t>
      </w:r>
    </w:p>
    <w:p w14:paraId="1B2A5821"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Seli, P., Beaty, R. E., Cheyne, J. A., Smilek, D., Oakman, J., &amp; Schacter, D. L. (2018). How pervasive is mind wandering, really?,. </w:t>
      </w:r>
      <w:r w:rsidRPr="008E5853">
        <w:rPr>
          <w:rFonts w:ascii="Times New Roman" w:hAnsi="Times New Roman" w:cs="Times New Roman"/>
          <w:i/>
          <w:noProof/>
          <w:lang w:val="en-US"/>
        </w:rPr>
        <w:t>Consciousness and Cognition</w:t>
      </w:r>
      <w:r>
        <w:rPr>
          <w:rFonts w:ascii="Times New Roman" w:hAnsi="Times New Roman" w:cs="Times New Roman"/>
          <w:noProof/>
          <w:lang w:val="en-US"/>
        </w:rPr>
        <w:t xml:space="preserve">, </w:t>
      </w:r>
      <w:r w:rsidRPr="008E5853">
        <w:rPr>
          <w:rFonts w:ascii="Times New Roman" w:hAnsi="Times New Roman" w:cs="Times New Roman"/>
          <w:i/>
          <w:noProof/>
          <w:lang w:val="en-US"/>
        </w:rPr>
        <w:t>66</w:t>
      </w:r>
      <w:r>
        <w:rPr>
          <w:rFonts w:ascii="Times New Roman" w:hAnsi="Times New Roman" w:cs="Times New Roman"/>
          <w:noProof/>
          <w:lang w:val="en-US"/>
        </w:rPr>
        <w:t>, 74–78.</w:t>
      </w:r>
    </w:p>
    <w:p w14:paraId="5119AEEC"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Seli, P., Cheyne, J. A., &amp; Smilek, D. (2013). Wandering minds and wavering rhythms: linking mind wandering and behavioral variability. </w:t>
      </w:r>
      <w:r w:rsidRPr="008E5853">
        <w:rPr>
          <w:rFonts w:ascii="Times New Roman" w:hAnsi="Times New Roman" w:cs="Times New Roman"/>
          <w:i/>
          <w:noProof/>
          <w:lang w:val="en-US"/>
        </w:rPr>
        <w:t>Journal of Experimental Psychology. Human Perception and Performance</w:t>
      </w:r>
      <w:r>
        <w:rPr>
          <w:rFonts w:ascii="Times New Roman" w:hAnsi="Times New Roman" w:cs="Times New Roman"/>
          <w:noProof/>
          <w:lang w:val="en-US"/>
        </w:rPr>
        <w:t xml:space="preserve">, </w:t>
      </w:r>
      <w:r w:rsidRPr="008E5853">
        <w:rPr>
          <w:rFonts w:ascii="Times New Roman" w:hAnsi="Times New Roman" w:cs="Times New Roman"/>
          <w:i/>
          <w:noProof/>
          <w:lang w:val="en-US"/>
        </w:rPr>
        <w:t>39</w:t>
      </w:r>
      <w:r>
        <w:rPr>
          <w:rFonts w:ascii="Times New Roman" w:hAnsi="Times New Roman" w:cs="Times New Roman"/>
          <w:noProof/>
          <w:lang w:val="en-US"/>
        </w:rPr>
        <w:t>(1), 1–5.</w:t>
      </w:r>
    </w:p>
    <w:p w14:paraId="1BDD2AA2"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Siegel, S., &amp; Castellan, N. J. (1981). Nonparametric Statistics for the Behavioral Sciences. </w:t>
      </w:r>
      <w:r w:rsidRPr="008E5853">
        <w:rPr>
          <w:rFonts w:ascii="Times New Roman" w:hAnsi="Times New Roman" w:cs="Times New Roman"/>
          <w:i/>
          <w:noProof/>
          <w:lang w:val="en-US"/>
        </w:rPr>
        <w:t>McGraw-HiU Book Company, New York</w:t>
      </w:r>
      <w:r>
        <w:rPr>
          <w:rFonts w:ascii="Times New Roman" w:hAnsi="Times New Roman" w:cs="Times New Roman"/>
          <w:noProof/>
          <w:lang w:val="en-US"/>
        </w:rPr>
        <w:t>.</w:t>
      </w:r>
    </w:p>
    <w:p w14:paraId="571C8041"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Sivula, T., Magnusson, M., Matamoros, A. A., &amp; Vehtari, A. (2020). Uncertainty in Bayesian Leave-One-Out Cross-Validation Based Model Comparison. In </w:t>
      </w:r>
      <w:r w:rsidRPr="008E5853">
        <w:rPr>
          <w:rFonts w:ascii="Times New Roman" w:hAnsi="Times New Roman" w:cs="Times New Roman"/>
          <w:i/>
          <w:noProof/>
          <w:lang w:val="en-US"/>
        </w:rPr>
        <w:t>arXiv [stat.ME]</w:t>
      </w:r>
      <w:r>
        <w:rPr>
          <w:rFonts w:ascii="Times New Roman" w:hAnsi="Times New Roman" w:cs="Times New Roman"/>
          <w:noProof/>
          <w:lang w:val="en-US"/>
        </w:rPr>
        <w:t>. arXiv. http://arxiv.org/abs/2008.10296</w:t>
      </w:r>
    </w:p>
    <w:p w14:paraId="3B951AB6"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(2006). The restless mind. </w:t>
      </w:r>
      <w:r w:rsidRPr="008E5853">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8E5853">
        <w:rPr>
          <w:rFonts w:ascii="Times New Roman" w:hAnsi="Times New Roman" w:cs="Times New Roman"/>
          <w:i/>
          <w:noProof/>
          <w:lang w:val="en-US"/>
        </w:rPr>
        <w:t>132</w:t>
      </w:r>
      <w:r>
        <w:rPr>
          <w:rFonts w:ascii="Times New Roman" w:hAnsi="Times New Roman" w:cs="Times New Roman"/>
          <w:noProof/>
          <w:lang w:val="en-US"/>
        </w:rPr>
        <w:t>(6), 946–958.</w:t>
      </w:r>
    </w:p>
    <w:p w14:paraId="6B578E3B"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(2015). The science of mind wandering: empirically navigating the stream of consciousness. </w:t>
      </w:r>
      <w:r w:rsidRPr="008E5853">
        <w:rPr>
          <w:rFonts w:ascii="Times New Roman" w:hAnsi="Times New Roman" w:cs="Times New Roman"/>
          <w:i/>
          <w:noProof/>
          <w:lang w:val="en-US"/>
        </w:rPr>
        <w:t>Annual Review of Psychology</w:t>
      </w:r>
      <w:r>
        <w:rPr>
          <w:rFonts w:ascii="Times New Roman" w:hAnsi="Times New Roman" w:cs="Times New Roman"/>
          <w:noProof/>
          <w:lang w:val="en-US"/>
        </w:rPr>
        <w:t xml:space="preserve">, </w:t>
      </w:r>
      <w:r w:rsidRPr="008E5853">
        <w:rPr>
          <w:rFonts w:ascii="Times New Roman" w:hAnsi="Times New Roman" w:cs="Times New Roman"/>
          <w:i/>
          <w:noProof/>
          <w:lang w:val="en-US"/>
        </w:rPr>
        <w:t>66</w:t>
      </w:r>
      <w:r>
        <w:rPr>
          <w:rFonts w:ascii="Times New Roman" w:hAnsi="Times New Roman" w:cs="Times New Roman"/>
          <w:noProof/>
          <w:lang w:val="en-US"/>
        </w:rPr>
        <w:t>, 487–518.</w:t>
      </w:r>
    </w:p>
    <w:p w14:paraId="0DFD331B"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Towse, J. N. (1998). On random generation and the central executive of working memory. </w:t>
      </w:r>
      <w:r w:rsidRPr="008E5853">
        <w:rPr>
          <w:rFonts w:ascii="Times New Roman" w:hAnsi="Times New Roman" w:cs="Times New Roman"/>
          <w:i/>
          <w:noProof/>
          <w:lang w:val="en-US"/>
        </w:rPr>
        <w:t xml:space="preserve">British Journal of Psychology </w:t>
      </w:r>
      <w:r>
        <w:rPr>
          <w:rFonts w:ascii="Times New Roman" w:hAnsi="Times New Roman" w:cs="Times New Roman"/>
          <w:noProof/>
          <w:lang w:val="en-US"/>
        </w:rPr>
        <w:t xml:space="preserve">, </w:t>
      </w:r>
      <w:r w:rsidRPr="008E5853">
        <w:rPr>
          <w:rFonts w:ascii="Times New Roman" w:hAnsi="Times New Roman" w:cs="Times New Roman"/>
          <w:i/>
          <w:noProof/>
          <w:lang w:val="en-US"/>
        </w:rPr>
        <w:t>89 ( Pt 1)</w:t>
      </w:r>
      <w:r>
        <w:rPr>
          <w:rFonts w:ascii="Times New Roman" w:hAnsi="Times New Roman" w:cs="Times New Roman"/>
          <w:noProof/>
          <w:lang w:val="en-US"/>
        </w:rPr>
        <w:t>, 77–101.</w:t>
      </w:r>
    </w:p>
    <w:p w14:paraId="4A6ED472" w14:textId="77777777" w:rsidR="008E5853" w:rsidRDefault="008E5853"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Turnbull, A., Wang, H. T., Murphy, C., Ho, N. S. P., Wang, X., Sormaz, M., Karapanagiotidis, T., Leech, R. M., Bernhardt, B., Margulies, D. S., Vatansever, D., Jefferies, E., &amp; Smallwood, J. (2019). Left dorsolateral prefrontal cortex supports context-dependent prioritisation of off-task thought. </w:t>
      </w:r>
      <w:r w:rsidRPr="008E5853">
        <w:rPr>
          <w:rFonts w:ascii="Times New Roman" w:hAnsi="Times New Roman" w:cs="Times New Roman"/>
          <w:i/>
          <w:noProof/>
          <w:lang w:val="en-US"/>
        </w:rPr>
        <w:t>Nature Communications</w:t>
      </w:r>
      <w:r>
        <w:rPr>
          <w:rFonts w:ascii="Times New Roman" w:hAnsi="Times New Roman" w:cs="Times New Roman"/>
          <w:noProof/>
          <w:lang w:val="en-US"/>
        </w:rPr>
        <w:t xml:space="preserve">, </w:t>
      </w:r>
      <w:r w:rsidRPr="008E5853">
        <w:rPr>
          <w:rFonts w:ascii="Times New Roman" w:hAnsi="Times New Roman" w:cs="Times New Roman"/>
          <w:i/>
          <w:noProof/>
          <w:lang w:val="en-US"/>
        </w:rPr>
        <w:t>10</w:t>
      </w:r>
      <w:r>
        <w:rPr>
          <w:rFonts w:ascii="Times New Roman" w:hAnsi="Times New Roman" w:cs="Times New Roman"/>
          <w:noProof/>
          <w:lang w:val="en-US"/>
        </w:rPr>
        <w:t>(1), 3816.</w:t>
      </w:r>
    </w:p>
    <w:p w14:paraId="6D48A078" w14:textId="18D8F2E2" w:rsidR="00E70B03" w:rsidRPr="00D921F1" w:rsidRDefault="008E5853" w:rsidP="00E70B03">
      <w:pPr>
        <w:pStyle w:val="ListParagraph"/>
        <w:ind w:left="567" w:hanging="851"/>
        <w:rPr>
          <w:rFonts w:ascii="Times New Roman" w:hAnsi="Times New Roman" w:cs="Times New Roman"/>
          <w:lang w:val="en-US"/>
        </w:rPr>
      </w:pPr>
      <w:r>
        <w:rPr>
          <w:rFonts w:ascii="Times New Roman" w:hAnsi="Times New Roman" w:cs="Times New Roman"/>
          <w:noProof/>
          <w:lang w:val="en-US"/>
        </w:rPr>
        <w:t xml:space="preserve">Vehtari, A., Gelman, A., &amp; Gabry, J. (2017). Practical Bayesian model evaluation using leave-one-out cross-validation and WAIC. </w:t>
      </w:r>
      <w:r w:rsidRPr="008E5853">
        <w:rPr>
          <w:rFonts w:ascii="Times New Roman" w:hAnsi="Times New Roman" w:cs="Times New Roman"/>
          <w:i/>
          <w:noProof/>
          <w:lang w:val="en-US"/>
        </w:rPr>
        <w:t>Statistics and Computing</w:t>
      </w:r>
      <w:r>
        <w:rPr>
          <w:rFonts w:ascii="Times New Roman" w:hAnsi="Times New Roman" w:cs="Times New Roman"/>
          <w:noProof/>
          <w:lang w:val="en-US"/>
        </w:rPr>
        <w:t xml:space="preserve">, </w:t>
      </w:r>
      <w:r w:rsidRPr="008E5853">
        <w:rPr>
          <w:rFonts w:ascii="Times New Roman" w:hAnsi="Times New Roman" w:cs="Times New Roman"/>
          <w:i/>
          <w:noProof/>
          <w:lang w:val="en-US"/>
        </w:rPr>
        <w:t>27</w:t>
      </w:r>
      <w:r>
        <w:rPr>
          <w:rFonts w:ascii="Times New Roman" w:hAnsi="Times New Roman" w:cs="Times New Roman"/>
          <w:noProof/>
          <w:lang w:val="en-US"/>
        </w:rPr>
        <w:t>(5), 1413–1432.</w:t>
      </w:r>
      <w:r w:rsidR="00E70B03" w:rsidRPr="00D921F1">
        <w:rPr>
          <w:rFonts w:ascii="Times New Roman" w:hAnsi="Times New Roman" w:cs="Times New Roman"/>
          <w:lang w:val="en-US"/>
        </w:rPr>
        <w:fldChar w:fldCharType="end"/>
      </w:r>
    </w:p>
    <w:sectPr w:rsidR="00E70B03" w:rsidRPr="00D921F1">
      <w:headerReference w:type="even" r:id="rId29"/>
      <w:headerReference w:type="default" r:id="rId3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2-01-18T18:01:00Z" w:initials="MOU">
    <w:p w14:paraId="6BF31E1D" w14:textId="77777777" w:rsidR="00765E52" w:rsidRDefault="00765E52" w:rsidP="00765E52">
      <w:pPr>
        <w:pStyle w:val="CommentText"/>
      </w:pPr>
      <w:r>
        <w:rPr>
          <w:rStyle w:val="CommentReference"/>
        </w:rPr>
        <w:annotationRef/>
      </w:r>
      <w:r>
        <w:t xml:space="preserve">TONI: The goal is to use rhythmic TMS i.e., a </w:t>
      </w:r>
      <w:proofErr w:type="spellStart"/>
      <w:r>
        <w:t>modulatity</w:t>
      </w:r>
      <w:proofErr w:type="spellEnd"/>
      <w:r>
        <w:t xml:space="preserve"> of TMS that imposes or entrains frequency specific oscillatory activity in brain systems. Not </w:t>
      </w:r>
      <w:proofErr w:type="spellStart"/>
      <w:r>
        <w:t>rTMS</w:t>
      </w:r>
      <w:proofErr w:type="spellEnd"/>
      <w:r>
        <w:t xml:space="preserve"> or repetitive TMS as a modulation of excitability states as prior </w:t>
      </w:r>
      <w:proofErr w:type="spellStart"/>
      <w:r>
        <w:t>tDCS</w:t>
      </w:r>
      <w:proofErr w:type="spellEnd"/>
      <w:r>
        <w:t xml:space="preserve"> experiments attempted. Therefore, and this should be emphasized, we make the field of NIBS and MW progress in two major ways: 1) We will employ a more focal and powerful technique to modulate DLPFC systems (TMS will replace </w:t>
      </w:r>
      <w:proofErr w:type="spellStart"/>
      <w:r>
        <w:t>tDCS</w:t>
      </w:r>
      <w:proofErr w:type="spellEnd"/>
      <w:r>
        <w:t>) and 2) We will not aim to simply enhance or modulate DLPFC excitability but to entrain a state of rhythmicity (oscillations) we believe favorable for states of MW or the lack thereof</w:t>
      </w:r>
    </w:p>
  </w:comment>
  <w:comment w:id="2" w:author="SHEVCHENKO Victoria" w:date="2022-04-05T17:25:00Z" w:initials="SV">
    <w:p w14:paraId="51351F34" w14:textId="77777777" w:rsidR="004B22AC" w:rsidRDefault="004B22AC" w:rsidP="004B22AC">
      <w:pPr>
        <w:pStyle w:val="CommentText"/>
      </w:pPr>
      <w:r>
        <w:rPr>
          <w:rStyle w:val="CommentReference"/>
        </w:rPr>
        <w:annotationRef/>
      </w:r>
      <w:r>
        <w:t>Need a reference</w:t>
      </w:r>
    </w:p>
    <w:p w14:paraId="7DFAEB3F" w14:textId="77777777" w:rsidR="004B22AC" w:rsidRDefault="004B22AC" w:rsidP="004B22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F31E1D" w15:done="0"/>
  <w15:commentEx w15:paraId="7DFAEB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17EF3" w16cex:dateUtc="2022-01-18T17:01:00Z"/>
  <w16cex:commentExtensible w16cex:durableId="2630D246" w16cex:dateUtc="2022-04-05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F31E1D" w16cid:durableId="25917EF3"/>
  <w16cid:commentId w16cid:paraId="7DFAEB3F" w16cid:durableId="2630D2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BF35C" w14:textId="77777777" w:rsidR="003A4799" w:rsidRDefault="003A4799" w:rsidP="00924E3D">
      <w:r>
        <w:separator/>
      </w:r>
    </w:p>
  </w:endnote>
  <w:endnote w:type="continuationSeparator" w:id="0">
    <w:p w14:paraId="4F9CAC2E" w14:textId="77777777" w:rsidR="003A4799" w:rsidRDefault="003A4799" w:rsidP="00924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AE47D" w14:textId="77777777" w:rsidR="003A4799" w:rsidRDefault="003A4799" w:rsidP="00924E3D">
      <w:r>
        <w:separator/>
      </w:r>
    </w:p>
  </w:footnote>
  <w:footnote w:type="continuationSeparator" w:id="0">
    <w:p w14:paraId="02317C87" w14:textId="77777777" w:rsidR="003A4799" w:rsidRDefault="003A4799" w:rsidP="00924E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2094547"/>
      <w:docPartObj>
        <w:docPartGallery w:val="Page Numbers (Top of Page)"/>
        <w:docPartUnique/>
      </w:docPartObj>
    </w:sdtPr>
    <w:sdtEndPr>
      <w:rPr>
        <w:rStyle w:val="PageNumber"/>
      </w:rPr>
    </w:sdtEndPr>
    <w:sdtContent>
      <w:p w14:paraId="5C7C7FC6" w14:textId="13A3A1D0" w:rsidR="00924E3D" w:rsidRDefault="00924E3D">
        <w:pPr>
          <w:pStyle w:val="Header"/>
          <w:framePr w:wrap="none" w:vAnchor="text" w:hAnchor="margin" w:xAlign="right" w:y="1"/>
          <w:rPr>
            <w:rStyle w:val="PageNumber"/>
          </w:rPr>
          <w:pPrChange w:id="3" w:author="SHEVCHENKO Victoria" w:date="2022-03-29T09:15:00Z">
            <w:pPr>
              <w:pStyle w:val="Header"/>
            </w:pPr>
          </w:pPrChange>
        </w:pPr>
        <w:ins w:id="4" w:author="SHEVCHENKO Victoria" w:date="2022-03-29T09:15:00Z">
          <w:r>
            <w:rPr>
              <w:rStyle w:val="PageNumber"/>
            </w:rPr>
            <w:fldChar w:fldCharType="begin"/>
          </w:r>
          <w:r>
            <w:rPr>
              <w:rStyle w:val="PageNumber"/>
            </w:rPr>
            <w:instrText xml:space="preserve"> </w:instrText>
          </w:r>
        </w:ins>
        <w:r>
          <w:rPr>
            <w:rStyle w:val="PageNumber"/>
          </w:rPr>
          <w:instrText>PAGE</w:instrText>
        </w:r>
        <w:ins w:id="5" w:author="SHEVCHENKO Victoria" w:date="2022-03-29T09:15:00Z">
          <w:r>
            <w:rPr>
              <w:rStyle w:val="PageNumber"/>
            </w:rPr>
            <w:instrText xml:space="preserve"> </w:instrText>
          </w:r>
          <w:r>
            <w:rPr>
              <w:rStyle w:val="PageNumber"/>
            </w:rPr>
            <w:fldChar w:fldCharType="end"/>
          </w:r>
        </w:ins>
      </w:p>
    </w:sdtContent>
  </w:sdt>
  <w:p w14:paraId="21DA6A50" w14:textId="77777777" w:rsidR="00924E3D" w:rsidRDefault="00924E3D" w:rsidP="00924E3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0247685"/>
      <w:docPartObj>
        <w:docPartGallery w:val="Page Numbers (Top of Page)"/>
        <w:docPartUnique/>
      </w:docPartObj>
    </w:sdtPr>
    <w:sdtEndPr>
      <w:rPr>
        <w:rStyle w:val="PageNumber"/>
      </w:rPr>
    </w:sdtEndPr>
    <w:sdtContent>
      <w:p w14:paraId="674C7514" w14:textId="786707B4" w:rsidR="00924E3D" w:rsidRDefault="00924E3D">
        <w:pPr>
          <w:pStyle w:val="Header"/>
          <w:framePr w:wrap="none" w:vAnchor="text" w:hAnchor="margin" w:xAlign="right" w:y="1"/>
          <w:rPr>
            <w:rStyle w:val="PageNumber"/>
          </w:rPr>
          <w:pPrChange w:id="6" w:author="SHEVCHENKO Victoria" w:date="2022-03-29T09:15:00Z">
            <w:pPr>
              <w:pStyle w:val="Header"/>
            </w:pPr>
          </w:pPrChange>
        </w:pPr>
        <w:ins w:id="7" w:author="SHEVCHENKO Victoria" w:date="2022-03-29T09:15:00Z">
          <w:r>
            <w:rPr>
              <w:rStyle w:val="PageNumber"/>
            </w:rPr>
            <w:fldChar w:fldCharType="begin"/>
          </w:r>
          <w:r>
            <w:rPr>
              <w:rStyle w:val="PageNumber"/>
            </w:rPr>
            <w:instrText xml:space="preserve"> </w:instrText>
          </w:r>
        </w:ins>
        <w:r>
          <w:rPr>
            <w:rStyle w:val="PageNumber"/>
          </w:rPr>
          <w:instrText>PAGE</w:instrText>
        </w:r>
        <w:ins w:id="8" w:author="SHEVCHENKO Victoria" w:date="2022-03-29T09:15:00Z">
          <w:r>
            <w:rPr>
              <w:rStyle w:val="PageNumber"/>
            </w:rPr>
            <w:instrText xml:space="preserve"> </w:instrText>
          </w:r>
        </w:ins>
        <w:r>
          <w:rPr>
            <w:rStyle w:val="PageNumber"/>
          </w:rPr>
          <w:fldChar w:fldCharType="separate"/>
        </w:r>
        <w:r>
          <w:rPr>
            <w:rStyle w:val="PageNumber"/>
            <w:noProof/>
          </w:rPr>
          <w:t>1</w:t>
        </w:r>
        <w:ins w:id="9" w:author="SHEVCHENKO Victoria" w:date="2022-03-29T09:15:00Z">
          <w:r>
            <w:rPr>
              <w:rStyle w:val="PageNumber"/>
            </w:rPr>
            <w:fldChar w:fldCharType="end"/>
          </w:r>
        </w:ins>
      </w:p>
    </w:sdtContent>
  </w:sdt>
  <w:p w14:paraId="093A9B53" w14:textId="77777777" w:rsidR="00924E3D" w:rsidRDefault="00924E3D" w:rsidP="00924E3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1B2C"/>
    <w:multiLevelType w:val="multilevel"/>
    <w:tmpl w:val="219492EC"/>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CD62210"/>
    <w:multiLevelType w:val="hybridMultilevel"/>
    <w:tmpl w:val="4AF88454"/>
    <w:lvl w:ilvl="0" w:tplc="FFFFFFFF">
      <w:start w:val="1"/>
      <w:numFmt w:val="decimal"/>
      <w:lvlText w:val="%1."/>
      <w:lvlJc w:val="left"/>
      <w:pPr>
        <w:ind w:left="720" w:hanging="360"/>
      </w:pPr>
      <w:rPr>
        <w:rFonts w:hint="default"/>
        <w:b w:val="0"/>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F46BE3"/>
    <w:multiLevelType w:val="hybridMultilevel"/>
    <w:tmpl w:val="DD0804E6"/>
    <w:lvl w:ilvl="0" w:tplc="414A34F4">
      <w:numFmt w:val="bullet"/>
      <w:lvlText w:val="-"/>
      <w:lvlJc w:val="left"/>
      <w:pPr>
        <w:ind w:left="644" w:hanging="360"/>
      </w:pPr>
      <w:rPr>
        <w:rFonts w:ascii="Times New Roman" w:eastAsiaTheme="minorHAnsi"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1AD47F73"/>
    <w:multiLevelType w:val="hybridMultilevel"/>
    <w:tmpl w:val="D6A06196"/>
    <w:lvl w:ilvl="0" w:tplc="A3D80110">
      <w:start w:val="1"/>
      <w:numFmt w:val="decimal"/>
      <w:lvlText w:val="%1."/>
      <w:lvlJc w:val="left"/>
      <w:pPr>
        <w:ind w:left="720" w:hanging="360"/>
      </w:pPr>
      <w:rPr>
        <w:rFonts w:hint="default"/>
      </w:rPr>
    </w:lvl>
    <w:lvl w:ilvl="1" w:tplc="15B87740">
      <w:start w:val="1"/>
      <w:numFmt w:val="none"/>
      <w:lvlText w:val="3.1"/>
      <w:lvlJc w:val="left"/>
      <w:pPr>
        <w:ind w:left="1440" w:hanging="360"/>
      </w:pPr>
      <w:rPr>
        <w:rFonts w:hint="default"/>
        <w:i/>
        <w:iCs/>
        <w:sz w:val="24"/>
        <w:szCs w:val="24"/>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75E32"/>
    <w:multiLevelType w:val="multilevel"/>
    <w:tmpl w:val="E6A048D8"/>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5F74120"/>
    <w:multiLevelType w:val="hybridMultilevel"/>
    <w:tmpl w:val="E9C489C6"/>
    <w:lvl w:ilvl="0" w:tplc="FFFFFFFF">
      <w:start w:val="1"/>
      <w:numFmt w:val="decimal"/>
      <w:lvlText w:val="%1."/>
      <w:lvlJc w:val="left"/>
      <w:pPr>
        <w:ind w:left="720" w:hanging="360"/>
      </w:pPr>
      <w:rPr>
        <w:rFonts w:hint="default"/>
      </w:rPr>
    </w:lvl>
    <w:lvl w:ilvl="1" w:tplc="FFFFFFFF">
      <w:start w:val="1"/>
      <w:numFmt w:val="none"/>
      <w:lvlText w:val="3.1"/>
      <w:lvlJc w:val="left"/>
      <w:pPr>
        <w:ind w:left="1440" w:hanging="360"/>
      </w:pPr>
      <w:rPr>
        <w:rFonts w:hint="default"/>
        <w:i/>
        <w:iCs/>
        <w:sz w:val="24"/>
        <w:szCs w:val="24"/>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831D26"/>
    <w:multiLevelType w:val="multilevel"/>
    <w:tmpl w:val="E9C489C6"/>
    <w:styleLink w:val="CurrentList1"/>
    <w:lvl w:ilvl="0">
      <w:start w:val="1"/>
      <w:numFmt w:val="decimal"/>
      <w:lvlText w:val="%1."/>
      <w:lvlJc w:val="left"/>
      <w:pPr>
        <w:ind w:left="720" w:hanging="360"/>
      </w:pPr>
      <w:rPr>
        <w:rFonts w:hint="default"/>
      </w:rPr>
    </w:lvl>
    <w:lvl w:ilvl="1">
      <w:start w:val="1"/>
      <w:numFmt w:val="none"/>
      <w:lvlText w:val="3.1"/>
      <w:lvlJc w:val="left"/>
      <w:pPr>
        <w:ind w:left="1440" w:hanging="360"/>
      </w:pPr>
      <w:rPr>
        <w:rFonts w:hint="default"/>
        <w:i/>
        <w:iCs/>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A772B9"/>
    <w:multiLevelType w:val="hybridMultilevel"/>
    <w:tmpl w:val="CCF68C74"/>
    <w:lvl w:ilvl="0" w:tplc="15CCA2AA">
      <w:start w:val="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D7805"/>
    <w:multiLevelType w:val="multilevel"/>
    <w:tmpl w:val="3F2857E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9DA5B4E"/>
    <w:multiLevelType w:val="hybridMultilevel"/>
    <w:tmpl w:val="369082F4"/>
    <w:lvl w:ilvl="0" w:tplc="15CCA2AA">
      <w:start w:val="60"/>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B471C8"/>
    <w:multiLevelType w:val="multilevel"/>
    <w:tmpl w:val="A42A8662"/>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5B673E52"/>
    <w:multiLevelType w:val="multilevel"/>
    <w:tmpl w:val="2A1241A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0DC1995"/>
    <w:multiLevelType w:val="multilevel"/>
    <w:tmpl w:val="3DC06E50"/>
    <w:styleLink w:val="CurrentList2"/>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9EF3997"/>
    <w:multiLevelType w:val="multilevel"/>
    <w:tmpl w:val="64AA5E2C"/>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B100A64"/>
    <w:multiLevelType w:val="multilevel"/>
    <w:tmpl w:val="50568572"/>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b w:val="0"/>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77845DF3"/>
    <w:multiLevelType w:val="hybridMultilevel"/>
    <w:tmpl w:val="0D4EB3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D7126F6"/>
    <w:multiLevelType w:val="multilevel"/>
    <w:tmpl w:val="3DC06E50"/>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07273342">
    <w:abstractNumId w:val="3"/>
  </w:num>
  <w:num w:numId="2" w16cid:durableId="102237164">
    <w:abstractNumId w:val="2"/>
  </w:num>
  <w:num w:numId="3" w16cid:durableId="1602372981">
    <w:abstractNumId w:val="7"/>
  </w:num>
  <w:num w:numId="4" w16cid:durableId="642856475">
    <w:abstractNumId w:val="13"/>
  </w:num>
  <w:num w:numId="5" w16cid:durableId="15353450">
    <w:abstractNumId w:val="1"/>
  </w:num>
  <w:num w:numId="6" w16cid:durableId="1008369114">
    <w:abstractNumId w:val="9"/>
  </w:num>
  <w:num w:numId="7" w16cid:durableId="137571093">
    <w:abstractNumId w:val="15"/>
  </w:num>
  <w:num w:numId="8" w16cid:durableId="928580849">
    <w:abstractNumId w:val="5"/>
  </w:num>
  <w:num w:numId="9" w16cid:durableId="153572403">
    <w:abstractNumId w:val="14"/>
  </w:num>
  <w:num w:numId="10" w16cid:durableId="1743940828">
    <w:abstractNumId w:val="0"/>
  </w:num>
  <w:num w:numId="11" w16cid:durableId="1956594020">
    <w:abstractNumId w:val="10"/>
  </w:num>
  <w:num w:numId="12" w16cid:durableId="1285385862">
    <w:abstractNumId w:val="8"/>
  </w:num>
  <w:num w:numId="13" w16cid:durableId="2077320897">
    <w:abstractNumId w:val="4"/>
  </w:num>
  <w:num w:numId="14" w16cid:durableId="2136242901">
    <w:abstractNumId w:val="11"/>
  </w:num>
  <w:num w:numId="15" w16cid:durableId="1533884517">
    <w:abstractNumId w:val="16"/>
  </w:num>
  <w:num w:numId="16" w16cid:durableId="1844204841">
    <w:abstractNumId w:val="6"/>
  </w:num>
  <w:num w:numId="17" w16cid:durableId="40403718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HEVCHENKO Victoria">
    <w15:presenceInfo w15:providerId="AD" w15:userId="S::victoria.shevchenko@icm-institute.org::8648d384-7b96-474d-99c0-b8dad8f40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O316C466Y756V577"/>
    <w:docVar w:name="paperpile-doc-name" w:val="M2_thesis.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924E3D"/>
    <w:rsid w:val="0000778B"/>
    <w:rsid w:val="00025E7F"/>
    <w:rsid w:val="000343DE"/>
    <w:rsid w:val="00037FBD"/>
    <w:rsid w:val="00050831"/>
    <w:rsid w:val="00054813"/>
    <w:rsid w:val="000575F6"/>
    <w:rsid w:val="000728ED"/>
    <w:rsid w:val="000779CA"/>
    <w:rsid w:val="00087551"/>
    <w:rsid w:val="000E61B1"/>
    <w:rsid w:val="000F0594"/>
    <w:rsid w:val="001073A3"/>
    <w:rsid w:val="00134F7E"/>
    <w:rsid w:val="00140FDE"/>
    <w:rsid w:val="001435EF"/>
    <w:rsid w:val="00145957"/>
    <w:rsid w:val="001653F2"/>
    <w:rsid w:val="00174C26"/>
    <w:rsid w:val="00191535"/>
    <w:rsid w:val="001B5F92"/>
    <w:rsid w:val="001B6A56"/>
    <w:rsid w:val="001C0B6A"/>
    <w:rsid w:val="001D155C"/>
    <w:rsid w:val="001D7427"/>
    <w:rsid w:val="001E3806"/>
    <w:rsid w:val="001F6C67"/>
    <w:rsid w:val="001F6E6F"/>
    <w:rsid w:val="00201972"/>
    <w:rsid w:val="00202B82"/>
    <w:rsid w:val="00211C1A"/>
    <w:rsid w:val="0021704F"/>
    <w:rsid w:val="00217357"/>
    <w:rsid w:val="00234C63"/>
    <w:rsid w:val="002355B9"/>
    <w:rsid w:val="00244028"/>
    <w:rsid w:val="00250356"/>
    <w:rsid w:val="00261D34"/>
    <w:rsid w:val="00262E3E"/>
    <w:rsid w:val="00267FE9"/>
    <w:rsid w:val="00280891"/>
    <w:rsid w:val="00287C62"/>
    <w:rsid w:val="0029075D"/>
    <w:rsid w:val="002B3213"/>
    <w:rsid w:val="002C212E"/>
    <w:rsid w:val="002C4CCD"/>
    <w:rsid w:val="002C665F"/>
    <w:rsid w:val="002C6874"/>
    <w:rsid w:val="002D04A6"/>
    <w:rsid w:val="002D22F1"/>
    <w:rsid w:val="002E0C06"/>
    <w:rsid w:val="00303768"/>
    <w:rsid w:val="0030769C"/>
    <w:rsid w:val="00321C77"/>
    <w:rsid w:val="00337CB8"/>
    <w:rsid w:val="00341077"/>
    <w:rsid w:val="00341D58"/>
    <w:rsid w:val="00351EAF"/>
    <w:rsid w:val="00381BE9"/>
    <w:rsid w:val="003874D1"/>
    <w:rsid w:val="0039065F"/>
    <w:rsid w:val="00390685"/>
    <w:rsid w:val="00391074"/>
    <w:rsid w:val="003A0338"/>
    <w:rsid w:val="003A4799"/>
    <w:rsid w:val="003A61BD"/>
    <w:rsid w:val="003D581A"/>
    <w:rsid w:val="003E076E"/>
    <w:rsid w:val="003E2DCA"/>
    <w:rsid w:val="003E7BB4"/>
    <w:rsid w:val="003F07DA"/>
    <w:rsid w:val="003F191C"/>
    <w:rsid w:val="003F4F29"/>
    <w:rsid w:val="003F63F6"/>
    <w:rsid w:val="00402BFE"/>
    <w:rsid w:val="004635D9"/>
    <w:rsid w:val="00475458"/>
    <w:rsid w:val="004869F4"/>
    <w:rsid w:val="00486AB8"/>
    <w:rsid w:val="0049044E"/>
    <w:rsid w:val="004B0803"/>
    <w:rsid w:val="004B22AC"/>
    <w:rsid w:val="004C6DA7"/>
    <w:rsid w:val="004D6A20"/>
    <w:rsid w:val="005023BE"/>
    <w:rsid w:val="0051761E"/>
    <w:rsid w:val="0052001D"/>
    <w:rsid w:val="0052386B"/>
    <w:rsid w:val="0052760B"/>
    <w:rsid w:val="00541589"/>
    <w:rsid w:val="00545BBC"/>
    <w:rsid w:val="00563DA4"/>
    <w:rsid w:val="00564487"/>
    <w:rsid w:val="0057088D"/>
    <w:rsid w:val="00572962"/>
    <w:rsid w:val="00580DA4"/>
    <w:rsid w:val="005829AC"/>
    <w:rsid w:val="005856DC"/>
    <w:rsid w:val="005B4C56"/>
    <w:rsid w:val="005B5FCB"/>
    <w:rsid w:val="005D0362"/>
    <w:rsid w:val="005D6BB0"/>
    <w:rsid w:val="005E2D49"/>
    <w:rsid w:val="005E2E68"/>
    <w:rsid w:val="00615992"/>
    <w:rsid w:val="006405C1"/>
    <w:rsid w:val="00683C9A"/>
    <w:rsid w:val="006A0B09"/>
    <w:rsid w:val="006C44B8"/>
    <w:rsid w:val="006D1F9B"/>
    <w:rsid w:val="0070321E"/>
    <w:rsid w:val="00704E9B"/>
    <w:rsid w:val="00723F11"/>
    <w:rsid w:val="00731F88"/>
    <w:rsid w:val="00735658"/>
    <w:rsid w:val="00740248"/>
    <w:rsid w:val="00744833"/>
    <w:rsid w:val="007500EA"/>
    <w:rsid w:val="00764E7A"/>
    <w:rsid w:val="00765E52"/>
    <w:rsid w:val="00766A62"/>
    <w:rsid w:val="007677B8"/>
    <w:rsid w:val="0078671B"/>
    <w:rsid w:val="007B2B6B"/>
    <w:rsid w:val="007B7DF5"/>
    <w:rsid w:val="007C0389"/>
    <w:rsid w:val="007D3DE0"/>
    <w:rsid w:val="007E474C"/>
    <w:rsid w:val="00804E37"/>
    <w:rsid w:val="00806365"/>
    <w:rsid w:val="00814AC4"/>
    <w:rsid w:val="00821FDC"/>
    <w:rsid w:val="00852C9F"/>
    <w:rsid w:val="00862FD9"/>
    <w:rsid w:val="008654EB"/>
    <w:rsid w:val="00866046"/>
    <w:rsid w:val="0087496A"/>
    <w:rsid w:val="008807C0"/>
    <w:rsid w:val="008919B6"/>
    <w:rsid w:val="008A404C"/>
    <w:rsid w:val="008B1677"/>
    <w:rsid w:val="008D66AD"/>
    <w:rsid w:val="008E31F0"/>
    <w:rsid w:val="008E4D82"/>
    <w:rsid w:val="008E5853"/>
    <w:rsid w:val="008F4642"/>
    <w:rsid w:val="00910186"/>
    <w:rsid w:val="00924E3D"/>
    <w:rsid w:val="00932347"/>
    <w:rsid w:val="00954853"/>
    <w:rsid w:val="00955E43"/>
    <w:rsid w:val="009614C1"/>
    <w:rsid w:val="00965CC2"/>
    <w:rsid w:val="009749C1"/>
    <w:rsid w:val="009A3A9F"/>
    <w:rsid w:val="009A585D"/>
    <w:rsid w:val="009B0F04"/>
    <w:rsid w:val="009B1780"/>
    <w:rsid w:val="009D3999"/>
    <w:rsid w:val="009E6E52"/>
    <w:rsid w:val="00A03578"/>
    <w:rsid w:val="00A037BE"/>
    <w:rsid w:val="00A138CD"/>
    <w:rsid w:val="00A13FD0"/>
    <w:rsid w:val="00A17A6B"/>
    <w:rsid w:val="00A2517B"/>
    <w:rsid w:val="00A26734"/>
    <w:rsid w:val="00A31006"/>
    <w:rsid w:val="00A53817"/>
    <w:rsid w:val="00A5457B"/>
    <w:rsid w:val="00A6799E"/>
    <w:rsid w:val="00A904B4"/>
    <w:rsid w:val="00A966D2"/>
    <w:rsid w:val="00A97EE7"/>
    <w:rsid w:val="00AA7C68"/>
    <w:rsid w:val="00AC4278"/>
    <w:rsid w:val="00AD7222"/>
    <w:rsid w:val="00AF3B8E"/>
    <w:rsid w:val="00AF71F5"/>
    <w:rsid w:val="00B045EA"/>
    <w:rsid w:val="00B20909"/>
    <w:rsid w:val="00B4181C"/>
    <w:rsid w:val="00B42A88"/>
    <w:rsid w:val="00B63C74"/>
    <w:rsid w:val="00B749AE"/>
    <w:rsid w:val="00B7593C"/>
    <w:rsid w:val="00B9432D"/>
    <w:rsid w:val="00BA527A"/>
    <w:rsid w:val="00BC01D2"/>
    <w:rsid w:val="00BC478C"/>
    <w:rsid w:val="00BC7345"/>
    <w:rsid w:val="00BD315D"/>
    <w:rsid w:val="00BD622A"/>
    <w:rsid w:val="00BE6FDB"/>
    <w:rsid w:val="00BF19E9"/>
    <w:rsid w:val="00C1247C"/>
    <w:rsid w:val="00C2726C"/>
    <w:rsid w:val="00C34ABB"/>
    <w:rsid w:val="00C40863"/>
    <w:rsid w:val="00C84ECD"/>
    <w:rsid w:val="00C92468"/>
    <w:rsid w:val="00C961BE"/>
    <w:rsid w:val="00CB0A2B"/>
    <w:rsid w:val="00CB2A40"/>
    <w:rsid w:val="00CB6201"/>
    <w:rsid w:val="00CC35BF"/>
    <w:rsid w:val="00CC4FE8"/>
    <w:rsid w:val="00CE0A75"/>
    <w:rsid w:val="00CE15C1"/>
    <w:rsid w:val="00CE44E2"/>
    <w:rsid w:val="00D10566"/>
    <w:rsid w:val="00D415DF"/>
    <w:rsid w:val="00D420BE"/>
    <w:rsid w:val="00D43587"/>
    <w:rsid w:val="00D72479"/>
    <w:rsid w:val="00D764E1"/>
    <w:rsid w:val="00D76EB5"/>
    <w:rsid w:val="00D84AA7"/>
    <w:rsid w:val="00D921F1"/>
    <w:rsid w:val="00DA47D7"/>
    <w:rsid w:val="00DB151A"/>
    <w:rsid w:val="00DD7E9A"/>
    <w:rsid w:val="00DE4B77"/>
    <w:rsid w:val="00E2146D"/>
    <w:rsid w:val="00E269B4"/>
    <w:rsid w:val="00E3401D"/>
    <w:rsid w:val="00E44508"/>
    <w:rsid w:val="00E70B03"/>
    <w:rsid w:val="00E73F03"/>
    <w:rsid w:val="00E81667"/>
    <w:rsid w:val="00E83F37"/>
    <w:rsid w:val="00E84FE8"/>
    <w:rsid w:val="00E87A31"/>
    <w:rsid w:val="00E90723"/>
    <w:rsid w:val="00E97D03"/>
    <w:rsid w:val="00E97FE3"/>
    <w:rsid w:val="00EA2731"/>
    <w:rsid w:val="00EB0257"/>
    <w:rsid w:val="00EF3A0C"/>
    <w:rsid w:val="00F03041"/>
    <w:rsid w:val="00F10EBA"/>
    <w:rsid w:val="00F1755B"/>
    <w:rsid w:val="00F333AD"/>
    <w:rsid w:val="00F370E6"/>
    <w:rsid w:val="00F37ABE"/>
    <w:rsid w:val="00F84EF7"/>
    <w:rsid w:val="00F92BA1"/>
    <w:rsid w:val="00FA138B"/>
    <w:rsid w:val="00FD1282"/>
    <w:rsid w:val="00FD4D9B"/>
    <w:rsid w:val="00FD6463"/>
    <w:rsid w:val="00FE247D"/>
    <w:rsid w:val="00FF62FB"/>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20D624"/>
  <w15:chartTrackingRefBased/>
  <w15:docId w15:val="{C1C58FE2-C8EF-824E-A365-F94AA22D4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4E3D"/>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4E3D"/>
    <w:pPr>
      <w:tabs>
        <w:tab w:val="center" w:pos="4513"/>
        <w:tab w:val="right" w:pos="9026"/>
      </w:tabs>
    </w:pPr>
  </w:style>
  <w:style w:type="character" w:customStyle="1" w:styleId="HeaderChar">
    <w:name w:val="Header Char"/>
    <w:basedOn w:val="DefaultParagraphFont"/>
    <w:link w:val="Header"/>
    <w:uiPriority w:val="99"/>
    <w:rsid w:val="00924E3D"/>
  </w:style>
  <w:style w:type="paragraph" w:styleId="Footer">
    <w:name w:val="footer"/>
    <w:basedOn w:val="Normal"/>
    <w:link w:val="FooterChar"/>
    <w:uiPriority w:val="99"/>
    <w:unhideWhenUsed/>
    <w:rsid w:val="00924E3D"/>
    <w:pPr>
      <w:tabs>
        <w:tab w:val="center" w:pos="4513"/>
        <w:tab w:val="right" w:pos="9026"/>
      </w:tabs>
    </w:pPr>
  </w:style>
  <w:style w:type="character" w:customStyle="1" w:styleId="FooterChar">
    <w:name w:val="Footer Char"/>
    <w:basedOn w:val="DefaultParagraphFont"/>
    <w:link w:val="Footer"/>
    <w:uiPriority w:val="99"/>
    <w:rsid w:val="00924E3D"/>
  </w:style>
  <w:style w:type="character" w:customStyle="1" w:styleId="Heading1Char">
    <w:name w:val="Heading 1 Char"/>
    <w:basedOn w:val="DefaultParagraphFont"/>
    <w:link w:val="Heading1"/>
    <w:uiPriority w:val="9"/>
    <w:rsid w:val="00924E3D"/>
    <w:rPr>
      <w:rFonts w:ascii="Times New Roman" w:eastAsia="Times New Roman" w:hAnsi="Times New Roman" w:cs="Times New Roman"/>
      <w:b/>
      <w:bCs/>
      <w:kern w:val="36"/>
      <w:sz w:val="48"/>
      <w:szCs w:val="48"/>
      <w:lang w:eastAsia="en-GB"/>
    </w:rPr>
  </w:style>
  <w:style w:type="character" w:styleId="PageNumber">
    <w:name w:val="page number"/>
    <w:basedOn w:val="DefaultParagraphFont"/>
    <w:uiPriority w:val="99"/>
    <w:semiHidden/>
    <w:unhideWhenUsed/>
    <w:rsid w:val="00924E3D"/>
  </w:style>
  <w:style w:type="paragraph" w:styleId="ListParagraph">
    <w:name w:val="List Paragraph"/>
    <w:basedOn w:val="Normal"/>
    <w:uiPriority w:val="34"/>
    <w:qFormat/>
    <w:rsid w:val="00924E3D"/>
    <w:pPr>
      <w:ind w:left="720"/>
      <w:contextualSpacing/>
    </w:pPr>
  </w:style>
  <w:style w:type="character" w:styleId="CommentReference">
    <w:name w:val="annotation reference"/>
    <w:basedOn w:val="DefaultParagraphFont"/>
    <w:uiPriority w:val="99"/>
    <w:semiHidden/>
    <w:unhideWhenUsed/>
    <w:rsid w:val="00E70B03"/>
    <w:rPr>
      <w:sz w:val="16"/>
      <w:szCs w:val="16"/>
    </w:rPr>
  </w:style>
  <w:style w:type="paragraph" w:styleId="CommentText">
    <w:name w:val="annotation text"/>
    <w:basedOn w:val="Normal"/>
    <w:link w:val="CommentTextChar"/>
    <w:uiPriority w:val="99"/>
    <w:semiHidden/>
    <w:unhideWhenUsed/>
    <w:rsid w:val="00E70B03"/>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E70B03"/>
    <w:rPr>
      <w:rFonts w:ascii="Arial" w:eastAsia="Arial" w:hAnsi="Arial" w:cs="Arial"/>
      <w:sz w:val="20"/>
      <w:szCs w:val="20"/>
      <w:lang w:val="en" w:eastAsia="en-GB"/>
    </w:rPr>
  </w:style>
  <w:style w:type="character" w:styleId="Hyperlink">
    <w:name w:val="Hyperlink"/>
    <w:basedOn w:val="DefaultParagraphFont"/>
    <w:uiPriority w:val="99"/>
    <w:unhideWhenUsed/>
    <w:rsid w:val="005E2D49"/>
    <w:rPr>
      <w:color w:val="0563C1" w:themeColor="hyperlink"/>
      <w:u w:val="single"/>
    </w:rPr>
  </w:style>
  <w:style w:type="character" w:styleId="UnresolvedMention">
    <w:name w:val="Unresolved Mention"/>
    <w:basedOn w:val="DefaultParagraphFont"/>
    <w:uiPriority w:val="99"/>
    <w:semiHidden/>
    <w:unhideWhenUsed/>
    <w:rsid w:val="005E2D49"/>
    <w:rPr>
      <w:color w:val="605E5C"/>
      <w:shd w:val="clear" w:color="auto" w:fill="E1DFDD"/>
    </w:rPr>
  </w:style>
  <w:style w:type="paragraph" w:styleId="BodyText">
    <w:name w:val="Body Text"/>
    <w:basedOn w:val="Normal"/>
    <w:link w:val="BodyTextChar"/>
    <w:uiPriority w:val="1"/>
    <w:qFormat/>
    <w:rsid w:val="00087551"/>
    <w:pPr>
      <w:spacing w:line="360" w:lineRule="auto"/>
      <w:ind w:left="709"/>
      <w:jc w:val="both"/>
    </w:pPr>
    <w:rPr>
      <w:rFonts w:ascii="Tahoma" w:eastAsia="Times New Roman" w:hAnsi="Tahoma" w:cs="Times New Roman"/>
      <w:sz w:val="22"/>
      <w:lang w:val="en" w:eastAsia="en-GB"/>
    </w:rPr>
  </w:style>
  <w:style w:type="character" w:customStyle="1" w:styleId="BodyTextChar">
    <w:name w:val="Body Text Char"/>
    <w:basedOn w:val="DefaultParagraphFont"/>
    <w:link w:val="BodyText"/>
    <w:uiPriority w:val="1"/>
    <w:rsid w:val="00087551"/>
    <w:rPr>
      <w:rFonts w:ascii="Tahoma" w:eastAsia="Times New Roman" w:hAnsi="Tahoma" w:cs="Times New Roman"/>
      <w:sz w:val="22"/>
      <w:lang w:val="en" w:eastAsia="en-GB"/>
    </w:rPr>
  </w:style>
  <w:style w:type="paragraph" w:styleId="CommentSubject">
    <w:name w:val="annotation subject"/>
    <w:basedOn w:val="CommentText"/>
    <w:next w:val="CommentText"/>
    <w:link w:val="CommentSubjectChar"/>
    <w:uiPriority w:val="99"/>
    <w:semiHidden/>
    <w:unhideWhenUsed/>
    <w:rsid w:val="0030769C"/>
    <w:rPr>
      <w:rFonts w:asciiTheme="minorHAnsi" w:eastAsiaTheme="minorHAnsi" w:hAnsiTheme="minorHAnsi" w:cstheme="minorBidi"/>
      <w:b/>
      <w:bCs/>
      <w:lang w:val="en-FR" w:eastAsia="en-US"/>
    </w:rPr>
  </w:style>
  <w:style w:type="character" w:customStyle="1" w:styleId="CommentSubjectChar">
    <w:name w:val="Comment Subject Char"/>
    <w:basedOn w:val="CommentTextChar"/>
    <w:link w:val="CommentSubject"/>
    <w:uiPriority w:val="99"/>
    <w:semiHidden/>
    <w:rsid w:val="0030769C"/>
    <w:rPr>
      <w:rFonts w:ascii="Arial" w:eastAsia="Arial" w:hAnsi="Arial" w:cs="Arial"/>
      <w:b/>
      <w:bCs/>
      <w:sz w:val="20"/>
      <w:szCs w:val="20"/>
      <w:lang w:val="en" w:eastAsia="en-GB"/>
    </w:rPr>
  </w:style>
  <w:style w:type="paragraph" w:styleId="Caption">
    <w:name w:val="caption"/>
    <w:basedOn w:val="Normal"/>
    <w:next w:val="Normal"/>
    <w:uiPriority w:val="35"/>
    <w:unhideWhenUsed/>
    <w:qFormat/>
    <w:rsid w:val="00764E7A"/>
    <w:pPr>
      <w:spacing w:after="200"/>
    </w:pPr>
    <w:rPr>
      <w:i/>
      <w:iCs/>
      <w:color w:val="44546A" w:themeColor="text2"/>
      <w:sz w:val="18"/>
      <w:szCs w:val="18"/>
    </w:rPr>
  </w:style>
  <w:style w:type="table" w:styleId="TableGrid">
    <w:name w:val="Table Grid"/>
    <w:basedOn w:val="TableNormal"/>
    <w:uiPriority w:val="39"/>
    <w:rsid w:val="00CB6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E52"/>
    <w:rPr>
      <w:color w:val="954F72" w:themeColor="followedHyperlink"/>
      <w:u w:val="single"/>
    </w:rPr>
  </w:style>
  <w:style w:type="numbering" w:customStyle="1" w:styleId="CurrentList1">
    <w:name w:val="Current List1"/>
    <w:uiPriority w:val="99"/>
    <w:rsid w:val="004B22AC"/>
    <w:pPr>
      <w:numPr>
        <w:numId w:val="16"/>
      </w:numPr>
    </w:pPr>
  </w:style>
  <w:style w:type="numbering" w:customStyle="1" w:styleId="CurrentList2">
    <w:name w:val="Current List2"/>
    <w:uiPriority w:val="99"/>
    <w:rsid w:val="004B22AC"/>
    <w:pPr>
      <w:numPr>
        <w:numId w:val="17"/>
      </w:numPr>
    </w:pPr>
  </w:style>
  <w:style w:type="character" w:styleId="PlaceholderText">
    <w:name w:val="Placeholder Text"/>
    <w:basedOn w:val="DefaultParagraphFont"/>
    <w:uiPriority w:val="99"/>
    <w:semiHidden/>
    <w:rsid w:val="00FD12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1860">
      <w:bodyDiv w:val="1"/>
      <w:marLeft w:val="0"/>
      <w:marRight w:val="0"/>
      <w:marTop w:val="0"/>
      <w:marBottom w:val="0"/>
      <w:divBdr>
        <w:top w:val="none" w:sz="0" w:space="0" w:color="auto"/>
        <w:left w:val="none" w:sz="0" w:space="0" w:color="auto"/>
        <w:bottom w:val="none" w:sz="0" w:space="0" w:color="auto"/>
        <w:right w:val="none" w:sz="0" w:space="0" w:color="auto"/>
      </w:divBdr>
    </w:div>
    <w:div w:id="262612480">
      <w:bodyDiv w:val="1"/>
      <w:marLeft w:val="0"/>
      <w:marRight w:val="0"/>
      <w:marTop w:val="0"/>
      <w:marBottom w:val="0"/>
      <w:divBdr>
        <w:top w:val="none" w:sz="0" w:space="0" w:color="auto"/>
        <w:left w:val="none" w:sz="0" w:space="0" w:color="auto"/>
        <w:bottom w:val="none" w:sz="0" w:space="0" w:color="auto"/>
        <w:right w:val="none" w:sz="0" w:space="0" w:color="auto"/>
      </w:divBdr>
    </w:div>
    <w:div w:id="373232347">
      <w:bodyDiv w:val="1"/>
      <w:marLeft w:val="0"/>
      <w:marRight w:val="0"/>
      <w:marTop w:val="0"/>
      <w:marBottom w:val="0"/>
      <w:divBdr>
        <w:top w:val="none" w:sz="0" w:space="0" w:color="auto"/>
        <w:left w:val="none" w:sz="0" w:space="0" w:color="auto"/>
        <w:bottom w:val="none" w:sz="0" w:space="0" w:color="auto"/>
        <w:right w:val="none" w:sz="0" w:space="0" w:color="auto"/>
      </w:divBdr>
    </w:div>
    <w:div w:id="399863083">
      <w:bodyDiv w:val="1"/>
      <w:marLeft w:val="0"/>
      <w:marRight w:val="0"/>
      <w:marTop w:val="0"/>
      <w:marBottom w:val="0"/>
      <w:divBdr>
        <w:top w:val="none" w:sz="0" w:space="0" w:color="auto"/>
        <w:left w:val="none" w:sz="0" w:space="0" w:color="auto"/>
        <w:bottom w:val="none" w:sz="0" w:space="0" w:color="auto"/>
        <w:right w:val="none" w:sz="0" w:space="0" w:color="auto"/>
      </w:divBdr>
    </w:div>
    <w:div w:id="400953276">
      <w:bodyDiv w:val="1"/>
      <w:marLeft w:val="0"/>
      <w:marRight w:val="0"/>
      <w:marTop w:val="0"/>
      <w:marBottom w:val="0"/>
      <w:divBdr>
        <w:top w:val="none" w:sz="0" w:space="0" w:color="auto"/>
        <w:left w:val="none" w:sz="0" w:space="0" w:color="auto"/>
        <w:bottom w:val="none" w:sz="0" w:space="0" w:color="auto"/>
        <w:right w:val="none" w:sz="0" w:space="0" w:color="auto"/>
      </w:divBdr>
    </w:div>
    <w:div w:id="427622495">
      <w:bodyDiv w:val="1"/>
      <w:marLeft w:val="0"/>
      <w:marRight w:val="0"/>
      <w:marTop w:val="0"/>
      <w:marBottom w:val="0"/>
      <w:divBdr>
        <w:top w:val="none" w:sz="0" w:space="0" w:color="auto"/>
        <w:left w:val="none" w:sz="0" w:space="0" w:color="auto"/>
        <w:bottom w:val="none" w:sz="0" w:space="0" w:color="auto"/>
        <w:right w:val="none" w:sz="0" w:space="0" w:color="auto"/>
      </w:divBdr>
    </w:div>
    <w:div w:id="609431422">
      <w:bodyDiv w:val="1"/>
      <w:marLeft w:val="0"/>
      <w:marRight w:val="0"/>
      <w:marTop w:val="0"/>
      <w:marBottom w:val="0"/>
      <w:divBdr>
        <w:top w:val="none" w:sz="0" w:space="0" w:color="auto"/>
        <w:left w:val="none" w:sz="0" w:space="0" w:color="auto"/>
        <w:bottom w:val="none" w:sz="0" w:space="0" w:color="auto"/>
        <w:right w:val="none" w:sz="0" w:space="0" w:color="auto"/>
      </w:divBdr>
    </w:div>
    <w:div w:id="757335239">
      <w:bodyDiv w:val="1"/>
      <w:marLeft w:val="0"/>
      <w:marRight w:val="0"/>
      <w:marTop w:val="0"/>
      <w:marBottom w:val="0"/>
      <w:divBdr>
        <w:top w:val="none" w:sz="0" w:space="0" w:color="auto"/>
        <w:left w:val="none" w:sz="0" w:space="0" w:color="auto"/>
        <w:bottom w:val="none" w:sz="0" w:space="0" w:color="auto"/>
        <w:right w:val="none" w:sz="0" w:space="0" w:color="auto"/>
      </w:divBdr>
    </w:div>
    <w:div w:id="912862099">
      <w:bodyDiv w:val="1"/>
      <w:marLeft w:val="0"/>
      <w:marRight w:val="0"/>
      <w:marTop w:val="0"/>
      <w:marBottom w:val="0"/>
      <w:divBdr>
        <w:top w:val="none" w:sz="0" w:space="0" w:color="auto"/>
        <w:left w:val="none" w:sz="0" w:space="0" w:color="auto"/>
        <w:bottom w:val="none" w:sz="0" w:space="0" w:color="auto"/>
        <w:right w:val="none" w:sz="0" w:space="0" w:color="auto"/>
      </w:divBdr>
    </w:div>
    <w:div w:id="1680621225">
      <w:bodyDiv w:val="1"/>
      <w:marLeft w:val="0"/>
      <w:marRight w:val="0"/>
      <w:marTop w:val="0"/>
      <w:marBottom w:val="0"/>
      <w:divBdr>
        <w:top w:val="none" w:sz="0" w:space="0" w:color="auto"/>
        <w:left w:val="none" w:sz="0" w:space="0" w:color="auto"/>
        <w:bottom w:val="none" w:sz="0" w:space="0" w:color="auto"/>
        <w:right w:val="none" w:sz="0" w:space="0" w:color="auto"/>
      </w:divBdr>
    </w:div>
    <w:div w:id="1697120446">
      <w:bodyDiv w:val="1"/>
      <w:marLeft w:val="0"/>
      <w:marRight w:val="0"/>
      <w:marTop w:val="0"/>
      <w:marBottom w:val="0"/>
      <w:divBdr>
        <w:top w:val="none" w:sz="0" w:space="0" w:color="auto"/>
        <w:left w:val="none" w:sz="0" w:space="0" w:color="auto"/>
        <w:bottom w:val="none" w:sz="0" w:space="0" w:color="auto"/>
        <w:right w:val="none" w:sz="0" w:space="0" w:color="auto"/>
      </w:divBdr>
    </w:div>
    <w:div w:id="1786541330">
      <w:bodyDiv w:val="1"/>
      <w:marLeft w:val="0"/>
      <w:marRight w:val="0"/>
      <w:marTop w:val="0"/>
      <w:marBottom w:val="0"/>
      <w:divBdr>
        <w:top w:val="none" w:sz="0" w:space="0" w:color="auto"/>
        <w:left w:val="none" w:sz="0" w:space="0" w:color="auto"/>
        <w:bottom w:val="none" w:sz="0" w:space="0" w:color="auto"/>
        <w:right w:val="none" w:sz="0" w:space="0" w:color="auto"/>
      </w:divBdr>
    </w:div>
    <w:div w:id="2015254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2wszr" TargetMode="External"/><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microsoft.com/office/2007/relationships/hdphoto" Target="media/hdphoto4.wdp"/><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3.wdp"/><Relationship Id="rId28" Type="http://schemas.microsoft.com/office/2007/relationships/hdphoto" Target="media/hdphoto5.wdp"/><Relationship Id="rId10" Type="http://schemas.microsoft.com/office/2011/relationships/commentsExtended" Target="commentsExtended.xml"/><Relationship Id="rId19" Type="http://schemas.microsoft.com/office/2007/relationships/hdphoto" Target="media/hdphoto1.wdp"/><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14795-A2F7-9244-AE6C-BE909D60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18</Pages>
  <Words>27208</Words>
  <Characters>148013</Characters>
  <Application>Microsoft Office Word</Application>
  <DocSecurity>0</DocSecurity>
  <Lines>2387</Lines>
  <Paragraphs>889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SHEVCHENKO Victoria</dc:creator>
  <cp:keywords/>
  <dc:description/>
  <cp:lastModifiedBy>SHEVCHENKO Victoria</cp:lastModifiedBy>
  <cp:revision>50</cp:revision>
  <dcterms:created xsi:type="dcterms:W3CDTF">2022-03-29T07:10:00Z</dcterms:created>
  <dcterms:modified xsi:type="dcterms:W3CDTF">2022-05-19T17:19:00Z</dcterms:modified>
</cp:coreProperties>
</file>